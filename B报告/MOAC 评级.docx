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72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MOAC- 风险等级「D」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 众链之母 MOAC  核心代码未开源，无法判断技术实现度</w:t>
        <w:br w:type="textWrapping"/>
      </w:r>
    </w:p>
    <w:p w:rsidR="00000000" w:rsidDel="00000000" w:rsidP="00000000" w:rsidRDefault="00000000" w:rsidRPr="00000000" w14:paraId="00000002">
      <w:pPr>
        <w:contextualSpacing w:val="0"/>
        <w:rPr/>
      </w:pPr>
      <w:r w:rsidDel="00000000" w:rsidR="00000000" w:rsidRPr="00000000">
        <w:rPr>
          <w:rFonts w:ascii="Arial Unicode MS" w:cs="Arial Unicode MS" w:eastAsia="Arial Unicode MS" w:hAnsi="Arial Unicode MS"/>
          <w:rtl w:val="0"/>
        </w:rPr>
        <w:t xml:space="preserve">北京时间 2018 年 8 月 30 日，标准共识发布针对区块链项目「MOAC」（Token 符号：MOAC）的一般投资风险评级报告。以下为报告的主要内容。</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Heading2"/>
        <w:spacing w:after="0" w:before="0" w:lineRule="auto"/>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Fonts w:ascii="Arial Unicode MS" w:cs="Arial Unicode MS" w:eastAsia="Arial Unicode MS" w:hAnsi="Arial Unicode MS"/>
          <w:rtl w:val="0"/>
        </w:rPr>
        <w:t xml:space="preserve">报告将 MOAC  风险等级定义为「D」，该项目属于「极高风险」水平，投资风险极大，需要投资者警惕。</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b w:val="1"/>
        </w:rPr>
      </w:pPr>
      <w:r w:rsidDel="00000000" w:rsidR="00000000" w:rsidRPr="00000000">
        <w:rPr>
          <w:rFonts w:ascii="Arial Unicode MS" w:cs="Arial Unicode MS" w:eastAsia="Arial Unicode MS" w:hAnsi="Arial Unicode MS"/>
          <w:rtl w:val="0"/>
        </w:rPr>
        <w:t xml:space="preserve">依据「标准共识一般项目投资风险评级标准（初创期）」  获得「D」评级的主要原因是：</w:t>
      </w:r>
      <w:r w:rsidDel="00000000" w:rsidR="00000000" w:rsidRPr="00000000">
        <w:rPr>
          <w:rFonts w:ascii="Arial Unicode MS" w:cs="Arial Unicode MS" w:eastAsia="Arial Unicode MS" w:hAnsi="Arial Unicode MS"/>
          <w:b w:val="1"/>
          <w:rtl w:val="0"/>
        </w:rPr>
        <w:t xml:space="preserve">代码开源程度低无法验证技术实现度，开发团队实力存疑；开发工具目前功能较初级；MOAC 后续增发机制介绍存在矛盾； Token 锁仓与释放机制不明，二级市场存在流通性风险；子链</w:t>
      </w:r>
      <w:ins w:author="Congcong Lu" w:id="0" w:date="2018-08-30T12:07:09Z">
        <w:r w:rsidDel="00000000" w:rsidR="00000000" w:rsidRPr="00000000">
          <w:rPr>
            <w:b w:val="1"/>
            <w:rtl w:val="0"/>
            <w:rPrChange w:author="Congcong Lu" w:id="1" w:date="2018-08-30T12:07:09Z">
              <w:rPr>
                <w:b w:val="1"/>
              </w:rPr>
            </w:rPrChange>
          </w:rPr>
          <w:t xml:space="preserve">技术方案</w:t>
        </w:r>
      </w:ins>
      <w:r w:rsidDel="00000000" w:rsidR="00000000" w:rsidRPr="00000000">
        <w:rPr>
          <w:rFonts w:ascii="Arial Unicode MS" w:cs="Arial Unicode MS" w:eastAsia="Arial Unicode MS" w:hAnsi="Arial Unicode MS"/>
          <w:b w:val="1"/>
          <w:rtl w:val="0"/>
        </w:rPr>
        <w:t xml:space="preserve">创新度高。</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sz w:val="30"/>
          <w:szCs w:val="30"/>
          <w:rtl w:val="0"/>
        </w:rPr>
        <w:t xml:space="preserve">风险点一：项目代码开源程度低，技术实现度无从验证。</w:t>
      </w: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Fonts w:ascii="Arial Unicode MS" w:cs="Arial Unicode MS" w:eastAsia="Arial Unicode MS" w:hAnsi="Arial Unicode MS"/>
          <w:rtl w:val="0"/>
        </w:rPr>
        <w:t xml:space="preserve">项目目前代码开源情况较差，官方称底层代码会根据生态建设的程度进行不同程度地开源。但就目前开源的代码部分来说， MOAC 项目所宣称的核心技术并未开源，GitHub 上也并没有对这些新技术进行更近一步的原理性的解释，技术方案仅存于白皮书中的规划。</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风险点二：官网仅公布创始团队 3 人信息，核心成员与另一区块链项目专家团队重合度高，难以保障项目开发。</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Arial Unicode MS" w:cs="Arial Unicode MS" w:eastAsia="Arial Unicode MS" w:hAnsi="Arial Unicode MS"/>
          <w:rtl w:val="0"/>
        </w:rPr>
        <w:t xml:space="preserve">目前官网列示的核心团队人员较少，无法确定是否有足够的技术人员支持项目开发。通过对比核心人员资料，MOAC 项目创始团队与井创科技和井通科技存在高度重叠，井通科技旗下另一个区块链项目 DAB 的专家团队中也列示了周沙和陈小虎。</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Arial Unicode MS" w:cs="Arial Unicode MS" w:eastAsia="Arial Unicode MS" w:hAnsi="Arial Unicode MS"/>
          <w:rtl w:val="0"/>
        </w:rPr>
        <w:t xml:space="preserve">鉴于项目在诸多技术领域创新性高，开发难度大，从目前的公布的团队人员看，顺利完成技术开发存在较大风险。</w:t>
        <w:br w:type="textWrapping"/>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风险点三：Github 公开的开发工具功能初级，缺乏相关说明文档。</w:t>
      </w:r>
    </w:p>
    <w:p w:rsidR="00000000" w:rsidDel="00000000" w:rsidP="00000000" w:rsidRDefault="00000000" w:rsidRPr="00000000" w14:paraId="00000019">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目前 MOAC 提供的开发工具功能还初级，只实现了初步的建立账号、查询余额、转账、下载区块信息、挖矿等基础功能，没有提供开发、执行智能合约的相关命令。更重要的是，相关文档较为缺乏，只能在 help 命令中了解相关介绍，且没有给出实例。</w:t>
        <w:br w:type="textWrapping"/>
      </w:r>
    </w:p>
    <w:p w:rsidR="00000000" w:rsidDel="00000000" w:rsidP="00000000" w:rsidRDefault="00000000" w:rsidRPr="00000000" w14:paraId="0000001B">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风险点四：MOAC 后续增发机制不明，官方文件存在数处矛盾。</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Fonts w:ascii="Arial Unicode MS" w:cs="Arial Unicode MS" w:eastAsia="Arial Unicode MS" w:hAnsi="Arial Unicode MS"/>
          <w:rtl w:val="0"/>
        </w:rPr>
        <w:t xml:space="preserve">项目对于增发机制的描述存在冲突，商业白皮书描述的增发计划为第一年增发 6,000 万，供应将每年减半，而技术白皮书描述的增发模式则表示增发的数量每 4 年减半，两者存在较大的出入。</w:t>
      </w:r>
      <w:r w:rsidDel="00000000" w:rsidR="00000000" w:rsidRPr="00000000">
        <w:rPr>
          <w:rtl w:val="0"/>
        </w:rPr>
        <w:br w:type="textWrapping"/>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风险点五：MOAC 近期换手率低，流通性风险高；持仓集中度高，锁定中的 MOAC 释放机制未定，流通市场供给高度不确定。</w:t>
      </w:r>
    </w:p>
    <w:p w:rsidR="00000000" w:rsidDel="00000000" w:rsidP="00000000" w:rsidRDefault="00000000" w:rsidRPr="00000000" w14:paraId="00000020">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021">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MOAC 近 30 个交易日平均换手率为 0.16%，流通性风险高；持仓量排名 Top5 合计占比 59.85%，持仓集中度高，且持仓量较高的地址对应的主体不明，处于锁定状态的 MOAC 释放机制未定，</w:t>
      </w:r>
      <w:r w:rsidDel="00000000" w:rsidR="00000000" w:rsidRPr="00000000">
        <w:rPr>
          <w:rFonts w:ascii="Microsoft Yahei" w:cs="Microsoft Yahei" w:eastAsia="Microsoft Yahei" w:hAnsi="Microsoft Yahei"/>
          <w:rtl w:val="0"/>
        </w:rPr>
        <w:t xml:space="preserve">流通市场供给高度不确定</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存在交易量异常，交易真实性存疑。</w:t>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项目主要优势</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优势一：MOAC </w:t>
      </w:r>
      <w:ins w:author="Congcong Lu" w:id="2" w:date="2018-08-30T12:06:35Z">
        <w:r w:rsidDel="00000000" w:rsidR="00000000" w:rsidRPr="00000000">
          <w:rPr>
            <w:rFonts w:ascii="Microsoft Yahei" w:cs="Microsoft Yahei" w:eastAsia="Microsoft Yahei" w:hAnsi="Microsoft Yahei"/>
            <w:color w:val="579a78"/>
            <w:sz w:val="30"/>
            <w:szCs w:val="30"/>
            <w:rtl w:val="0"/>
          </w:rPr>
          <w:t xml:space="preserve">子链</w:t>
        </w:r>
        <w:r w:rsidDel="00000000" w:rsidR="00000000" w:rsidRPr="00000000">
          <w:rPr>
            <w:rFonts w:ascii="Microsoft Yahei" w:cs="Microsoft Yahei" w:eastAsia="Microsoft Yahei" w:hAnsi="Microsoft Yahei"/>
            <w:color w:val="579a78"/>
            <w:sz w:val="30"/>
            <w:szCs w:val="30"/>
            <w:rtl w:val="0"/>
            <w:rPrChange w:author="Congcong Lu" w:id="3" w:date="2018-08-30T12:06:35Z">
              <w:rPr>
                <w:rFonts w:ascii="Microsoft Yahei" w:cs="Microsoft Yahei" w:eastAsia="Microsoft Yahei" w:hAnsi="Microsoft Yahei"/>
                <w:color w:val="579a78"/>
                <w:sz w:val="30"/>
                <w:szCs w:val="30"/>
              </w:rPr>
            </w:rPrChange>
          </w:rPr>
          <w:t xml:space="preserve">方案技术</w:t>
        </w:r>
      </w:ins>
      <w:r w:rsidDel="00000000" w:rsidR="00000000" w:rsidRPr="00000000">
        <w:rPr>
          <w:rFonts w:ascii="Microsoft Yahei" w:cs="Microsoft Yahei" w:eastAsia="Microsoft Yahei" w:hAnsi="Microsoft Yahei"/>
          <w:color w:val="579a78"/>
          <w:sz w:val="30"/>
          <w:szCs w:val="30"/>
          <w:rtl w:val="0"/>
        </w:rPr>
        <w:t xml:space="preserve">创新度高，拟采用分层分片的群链技术，提高区块链可扩展性，其子链支持 Solidity 语言开发，可降低了开发者学习成本。</w:t>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Fonts w:ascii="Arial Unicode MS" w:cs="Arial Unicode MS" w:eastAsia="Arial Unicode MS" w:hAnsi="Arial Unicode MS"/>
          <w:rtl w:val="0"/>
        </w:rPr>
        <w:t xml:space="preserve">该项目开发难度大，创新度高，其旨在通过分层分片的群链技术、跨链技术解决现有公链存在的性能及成本问题。MOAC 的子链开发和以太坊的智能合约开发基本类似，并为开发者提供了和以太坊同样的 Solidity 语言，可降低开发者的学习成本。</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以上为项目主要风险点和优势，以下为完整报告。</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33">
      <w:pPr>
        <w:contextualSpacing w:val="0"/>
        <w:rPr>
          <w:color w:val="579a78"/>
        </w:rPr>
      </w:pPr>
      <w:r w:rsidDel="00000000" w:rsidR="00000000" w:rsidRPr="00000000">
        <w:rPr>
          <w:rtl w:val="0"/>
        </w:rPr>
      </w:r>
    </w:p>
    <w:p w:rsidR="00000000" w:rsidDel="00000000" w:rsidP="00000000" w:rsidRDefault="00000000" w:rsidRPr="00000000" w14:paraId="00000034">
      <w:pPr>
        <w:pStyle w:val="Heading2"/>
        <w:spacing w:after="0" w:before="0" w:lineRule="auto"/>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35">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36">
      <w:pPr>
        <w:pStyle w:val="Heading4"/>
        <w:spacing w:after="0" w:before="0" w:lineRule="auto"/>
        <w:contextualSpacing w:val="0"/>
        <w:rPr>
          <w:b w:val="1"/>
          <w:color w:val="579a78"/>
          <w:sz w:val="22"/>
          <w:szCs w:val="22"/>
        </w:rPr>
      </w:pPr>
      <w:bookmarkStart w:colFirst="0" w:colLast="0" w:name="_6q5bkvuhe3i4" w:id="5"/>
      <w:bookmarkEnd w:id="5"/>
      <w:r w:rsidDel="00000000" w:rsidR="00000000" w:rsidRPr="00000000">
        <w:rPr>
          <w:rtl w:val="0"/>
        </w:rPr>
      </w:r>
    </w:p>
    <w:p w:rsidR="00000000" w:rsidDel="00000000" w:rsidP="00000000" w:rsidRDefault="00000000" w:rsidRPr="00000000" w14:paraId="00000037">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kzy9v1h6ruwr" w:id="6"/>
      <w:bookmarkEnd w:id="6"/>
      <w:r w:rsidDel="00000000" w:rsidR="00000000" w:rsidRPr="00000000">
        <w:rPr>
          <w:rFonts w:ascii="Microsoft Yahei" w:cs="Microsoft Yahei" w:eastAsia="Microsoft Yahei" w:hAnsi="Microsoft Yahei"/>
          <w:color w:val="579a78"/>
          <w:sz w:val="30"/>
          <w:szCs w:val="30"/>
          <w:rtl w:val="0"/>
        </w:rPr>
        <w:t xml:space="preserve">市场及产品分析</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Fonts w:ascii="Arial Unicode MS" w:cs="Arial Unicode MS" w:eastAsia="Arial Unicode MS" w:hAnsi="Arial Unicode MS"/>
          <w:rtl w:val="0"/>
        </w:rPr>
        <w:t xml:space="preserve">与 ETH 、EOS 一样，MOAC 作为底层公链，它旨在通过分层分片的群链技术、跨链技术解决现有公链存在的性能及成本问题</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Fonts w:ascii="Arial Unicode MS" w:cs="Arial Unicode MS" w:eastAsia="Arial Unicode MS" w:hAnsi="Arial Unicode MS"/>
          <w:rtl w:val="0"/>
        </w:rPr>
        <w:t xml:space="preserve">MOAC 认为现有区块链系统存在一个或多个以下问题：</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numPr>
          <w:ilvl w:val="0"/>
          <w:numId w:val="5"/>
        </w:numPr>
        <w:ind w:left="720" w:hanging="360"/>
        <w:rPr/>
      </w:pPr>
      <w:r w:rsidDel="00000000" w:rsidR="00000000" w:rsidRPr="00000000">
        <w:rPr>
          <w:rFonts w:ascii="Arial Unicode MS" w:cs="Arial Unicode MS" w:eastAsia="Arial Unicode MS" w:hAnsi="Arial Unicode MS"/>
          <w:rtl w:val="0"/>
        </w:rPr>
        <w:t xml:space="preserve">交易处理速度低；</w:t>
      </w:r>
    </w:p>
    <w:p w:rsidR="00000000" w:rsidDel="00000000" w:rsidP="00000000" w:rsidRDefault="00000000" w:rsidRPr="00000000" w14:paraId="0000003E">
      <w:pPr>
        <w:numPr>
          <w:ilvl w:val="0"/>
          <w:numId w:val="5"/>
        </w:numPr>
        <w:ind w:left="720" w:hanging="360"/>
        <w:rPr/>
      </w:pPr>
      <w:r w:rsidDel="00000000" w:rsidR="00000000" w:rsidRPr="00000000">
        <w:rPr>
          <w:rFonts w:ascii="Arial Unicode MS" w:cs="Arial Unicode MS" w:eastAsia="Arial Unicode MS" w:hAnsi="Arial Unicode MS"/>
          <w:rtl w:val="0"/>
        </w:rPr>
        <w:t xml:space="preserve">共识模型固定，一般情况下公链的共识机制是固定</w:t>
      </w:r>
      <w:r w:rsidDel="00000000" w:rsidR="00000000" w:rsidRPr="00000000">
        <w:rPr>
          <w:rFonts w:ascii="Arial Unicode MS" w:cs="Arial Unicode MS" w:eastAsia="Arial Unicode MS" w:hAnsi="Arial Unicode MS"/>
          <w:rtl w:val="0"/>
        </w:rPr>
        <w:t xml:space="preserve">为</w:t>
      </w:r>
      <w:r w:rsidDel="00000000" w:rsidR="00000000" w:rsidRPr="00000000">
        <w:rPr>
          <w:rFonts w:ascii="Arial Unicode MS" w:cs="Arial Unicode MS" w:eastAsia="Arial Unicode MS" w:hAnsi="Arial Unicode MS"/>
          <w:rtl w:val="0"/>
        </w:rPr>
        <w:t xml:space="preserve">一种类型</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通常，PoW 可以部署在大型网络中，并且可以很好地扩展</w:t>
      </w:r>
      <w:r w:rsidDel="00000000" w:rsidR="00000000" w:rsidRPr="00000000">
        <w:rPr>
          <w:rFonts w:ascii="Arial Unicode MS" w:cs="Arial Unicode MS" w:eastAsia="Arial Unicode MS" w:hAnsi="Arial Unicode MS"/>
          <w:rtl w:val="0"/>
        </w:rPr>
        <w:t xml:space="preserve">.。PoW </w:t>
      </w:r>
      <w:r w:rsidDel="00000000" w:rsidR="00000000" w:rsidRPr="00000000">
        <w:rPr>
          <w:rFonts w:ascii="Arial Unicode MS" w:cs="Arial Unicode MS" w:eastAsia="Arial Unicode MS" w:hAnsi="Arial Unicode MS"/>
          <w:rtl w:val="0"/>
        </w:rPr>
        <w:t xml:space="preserve">是验证最为广泛的共识协议</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但它受到像大量电力消耗，低吞吐量，高延迟和高参与障碍这样的问题的困扰。 PoS 和 DPoS 虽然没有大量的电力消耗，并且执行速度更快。 但这类协议实施比较复杂，通常以较小的网络规模部署，并且未得到大规模的全面测试。BFT 使用在小型的系统上，在吞吐量和延迟方面表现的更好，所以大都是用于私有链或企业内部应用；</w:t>
      </w:r>
    </w:p>
    <w:p w:rsidR="00000000" w:rsidDel="00000000" w:rsidP="00000000" w:rsidRDefault="00000000" w:rsidRPr="00000000" w14:paraId="0000003F">
      <w:pPr>
        <w:numPr>
          <w:ilvl w:val="0"/>
          <w:numId w:val="5"/>
        </w:numPr>
        <w:ind w:left="720" w:hanging="360"/>
        <w:rPr/>
      </w:pPr>
      <w:r w:rsidDel="00000000" w:rsidR="00000000" w:rsidRPr="00000000">
        <w:rPr>
          <w:rFonts w:ascii="Arial Unicode MS" w:cs="Arial Unicode MS" w:eastAsia="Arial Unicode MS" w:hAnsi="Arial Unicode MS"/>
          <w:rtl w:val="0"/>
        </w:rPr>
        <w:t xml:space="preserve">区块链社区的挖矿集中度高，由于复杂性及硬件成本的问题，无法激励更多新用户及消费者进入区块链领域；</w:t>
      </w:r>
    </w:p>
    <w:p w:rsidR="00000000" w:rsidDel="00000000" w:rsidP="00000000" w:rsidRDefault="00000000" w:rsidRPr="00000000" w14:paraId="00000040">
      <w:pPr>
        <w:numPr>
          <w:ilvl w:val="0"/>
          <w:numId w:val="5"/>
        </w:numPr>
        <w:ind w:left="720" w:hanging="360"/>
        <w:rPr/>
      </w:pPr>
      <w:r w:rsidDel="00000000" w:rsidR="00000000" w:rsidRPr="00000000">
        <w:rPr>
          <w:rFonts w:ascii="Arial Unicode MS" w:cs="Arial Unicode MS" w:eastAsia="Arial Unicode MS" w:hAnsi="Arial Unicode MS"/>
          <w:rtl w:val="0"/>
        </w:rPr>
        <w:t xml:space="preserve">区块链平台间的无法有效的沟通通证及智能合约；</w:t>
      </w:r>
    </w:p>
    <w:p w:rsidR="00000000" w:rsidDel="00000000" w:rsidP="00000000" w:rsidRDefault="00000000" w:rsidRPr="00000000" w14:paraId="00000041">
      <w:pPr>
        <w:numPr>
          <w:ilvl w:val="0"/>
          <w:numId w:val="5"/>
        </w:numPr>
        <w:ind w:left="720" w:hanging="360"/>
        <w:rPr/>
      </w:pPr>
      <w:r w:rsidDel="00000000" w:rsidR="00000000" w:rsidRPr="00000000">
        <w:rPr>
          <w:rFonts w:ascii="Arial Unicode MS" w:cs="Arial Unicode MS" w:eastAsia="Arial Unicode MS" w:hAnsi="Arial Unicode MS"/>
          <w:rtl w:val="0"/>
        </w:rPr>
        <w:t xml:space="preserve">大多数区块链底层技术很难升级、不同底层技术使得用户被低效的分离到不同的区块链底层平台上。</w:t>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Fonts w:ascii="Arial Unicode MS" w:cs="Arial Unicode MS" w:eastAsia="Arial Unicode MS" w:hAnsi="Arial Unicode MS"/>
          <w:rtl w:val="0"/>
        </w:rPr>
        <w:t xml:space="preserve">MOAC 针对上述问题提出的解决方案：</w:t>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MOAC 通过开发分层分片的群链技术，期望解决现有区块链平台的低效问题。</w:t>
      </w:r>
    </w:p>
    <w:p w:rsidR="00000000" w:rsidDel="00000000" w:rsidP="00000000" w:rsidRDefault="00000000" w:rsidRPr="00000000" w14:paraId="00000046">
      <w:pPr>
        <w:ind w:left="720" w:firstLine="0"/>
        <w:contextualSpacing w:val="0"/>
        <w:rPr/>
      </w:pPr>
      <w:r w:rsidDel="00000000" w:rsidR="00000000" w:rsidRPr="00000000">
        <w:rPr>
          <w:rtl w:val="0"/>
        </w:rPr>
      </w:r>
    </w:p>
    <w:p w:rsidR="00000000" w:rsidDel="00000000" w:rsidP="00000000" w:rsidRDefault="00000000" w:rsidRPr="00000000" w14:paraId="00000047">
      <w:pPr>
        <w:ind w:left="720" w:firstLine="0"/>
        <w:contextualSpacing w:val="0"/>
        <w:rPr/>
      </w:pPr>
      <w:r w:rsidDel="00000000" w:rsidR="00000000" w:rsidRPr="00000000">
        <w:rPr>
          <w:rFonts w:ascii="Arial Unicode MS" w:cs="Arial Unicode MS" w:eastAsia="Arial Unicode MS" w:hAnsi="Arial Unicode MS"/>
          <w:rtl w:val="0"/>
        </w:rPr>
        <w:t xml:space="preserve">1）采用分层架构，降低 DApp 开发人员的成本，提供可扩展性并降低开发复杂度，将交易和智能合约分开；</w:t>
      </w:r>
    </w:p>
    <w:p w:rsidR="00000000" w:rsidDel="00000000" w:rsidP="00000000" w:rsidRDefault="00000000" w:rsidRPr="00000000" w14:paraId="00000048">
      <w:pPr>
        <w:ind w:left="720" w:firstLine="0"/>
        <w:contextualSpacing w:val="0"/>
        <w:rPr/>
      </w:pPr>
      <w:r w:rsidDel="00000000" w:rsidR="00000000" w:rsidRPr="00000000">
        <w:rPr>
          <w:rtl w:val="0"/>
        </w:rPr>
      </w:r>
    </w:p>
    <w:p w:rsidR="00000000" w:rsidDel="00000000" w:rsidP="00000000" w:rsidRDefault="00000000" w:rsidRPr="00000000" w14:paraId="00000049">
      <w:pPr>
        <w:ind w:left="720" w:firstLine="0"/>
        <w:contextualSpacing w:val="0"/>
        <w:rPr/>
      </w:pPr>
      <w:r w:rsidDel="00000000" w:rsidR="00000000" w:rsidRPr="00000000">
        <w:rPr>
          <w:rFonts w:ascii="Arial Unicode MS" w:cs="Arial Unicode MS" w:eastAsia="Arial Unicode MS" w:hAnsi="Arial Unicode MS"/>
          <w:rtl w:val="0"/>
        </w:rPr>
        <w:t xml:space="preserve">2）使用分片技术提高交易速度和交易量。</w:t>
      </w:r>
    </w:p>
    <w:p w:rsidR="00000000" w:rsidDel="00000000" w:rsidP="00000000" w:rsidRDefault="00000000" w:rsidRPr="00000000" w14:paraId="0000004A">
      <w:pPr>
        <w:ind w:left="720" w:firstLine="0"/>
        <w:contextualSpacing w:val="0"/>
        <w:rPr/>
      </w:pPr>
      <w:r w:rsidDel="00000000" w:rsidR="00000000" w:rsidRPr="00000000">
        <w:rPr>
          <w:rtl w:val="0"/>
        </w:rPr>
      </w:r>
    </w:p>
    <w:p w:rsidR="00000000" w:rsidDel="00000000" w:rsidP="00000000" w:rsidRDefault="00000000" w:rsidRPr="00000000" w14:paraId="0000004B">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MOAC 利用群链技术，包括母链和子链，来支持多种共识机制的智能合约。关于子链和母链的区别其创始人阐述如下：</w:t>
      </w:r>
    </w:p>
    <w:p w:rsidR="00000000" w:rsidDel="00000000" w:rsidP="00000000" w:rsidRDefault="00000000" w:rsidRPr="00000000" w14:paraId="0000004C">
      <w:pPr>
        <w:ind w:left="720" w:firstLine="0"/>
        <w:contextualSpacing w:val="0"/>
        <w:rPr/>
      </w:pPr>
      <w:r w:rsidDel="00000000" w:rsidR="00000000" w:rsidRPr="00000000">
        <w:rPr>
          <w:rtl w:val="0"/>
        </w:rPr>
      </w:r>
    </w:p>
    <w:p w:rsidR="00000000" w:rsidDel="00000000" w:rsidP="00000000" w:rsidRDefault="00000000" w:rsidRPr="00000000" w14:paraId="0000004D">
      <w:pPr>
        <w:ind w:left="720" w:firstLine="0"/>
        <w:contextualSpacing w:val="0"/>
        <w:rPr/>
      </w:pPr>
      <w:r w:rsidDel="00000000" w:rsidR="00000000" w:rsidRPr="00000000">
        <w:rPr>
          <w:rFonts w:ascii="Arial Unicode MS" w:cs="Arial Unicode MS" w:eastAsia="Arial Unicode MS" w:hAnsi="Arial Unicode MS"/>
          <w:rtl w:val="0"/>
        </w:rPr>
        <w:t xml:space="preserve">1）可扩展性方面</w:t>
      </w:r>
    </w:p>
    <w:p w:rsidR="00000000" w:rsidDel="00000000" w:rsidP="00000000" w:rsidRDefault="00000000" w:rsidRPr="00000000" w14:paraId="0000004E">
      <w:pPr>
        <w:ind w:left="720" w:firstLine="0"/>
        <w:contextualSpacing w:val="0"/>
        <w:rPr/>
      </w:pPr>
      <w:r w:rsidDel="00000000" w:rsidR="00000000" w:rsidRPr="00000000">
        <w:rPr>
          <w:rtl w:val="0"/>
        </w:rPr>
      </w:r>
    </w:p>
    <w:p w:rsidR="00000000" w:rsidDel="00000000" w:rsidP="00000000" w:rsidRDefault="00000000" w:rsidRPr="00000000" w14:paraId="0000004F">
      <w:pPr>
        <w:ind w:left="720" w:firstLine="0"/>
        <w:contextualSpacing w:val="0"/>
        <w:rPr/>
      </w:pPr>
      <w:r w:rsidDel="00000000" w:rsidR="00000000" w:rsidRPr="00000000">
        <w:rPr>
          <w:rFonts w:ascii="Arial Unicode MS" w:cs="Arial Unicode MS" w:eastAsia="Arial Unicode MS" w:hAnsi="Arial Unicode MS"/>
          <w:rtl w:val="0"/>
        </w:rPr>
        <w:t xml:space="preserve">子链和侧链看起来很像，但他们有根本性的区别。一般而言，侧链是相对独立的区块链，和主链相比，它是比较小的一部分，侧链的安全级别和主链相比是比较低的。例如，侧链有 100 个节点，他们之间通过 P2P 协议进行通讯，可以很容易通过 1 个节点对其它 99 个节点进行攻击并成功。</w:t>
      </w:r>
    </w:p>
    <w:p w:rsidR="00000000" w:rsidDel="00000000" w:rsidP="00000000" w:rsidRDefault="00000000" w:rsidRPr="00000000" w14:paraId="00000050">
      <w:pPr>
        <w:ind w:left="720" w:firstLine="0"/>
        <w:contextualSpacing w:val="0"/>
        <w:rPr/>
      </w:pPr>
      <w:r w:rsidDel="00000000" w:rsidR="00000000" w:rsidRPr="00000000">
        <w:rPr>
          <w:rtl w:val="0"/>
        </w:rPr>
      </w:r>
    </w:p>
    <w:p w:rsidR="00000000" w:rsidDel="00000000" w:rsidP="00000000" w:rsidRDefault="00000000" w:rsidRPr="00000000" w14:paraId="00000051">
      <w:pPr>
        <w:ind w:left="720" w:firstLine="0"/>
        <w:contextualSpacing w:val="0"/>
        <w:rPr/>
      </w:pPr>
      <w:r w:rsidDel="00000000" w:rsidR="00000000" w:rsidRPr="00000000">
        <w:rPr>
          <w:rFonts w:ascii="Arial Unicode MS" w:cs="Arial Unicode MS" w:eastAsia="Arial Unicode MS" w:hAnsi="Arial Unicode MS"/>
          <w:rtl w:val="0"/>
        </w:rPr>
        <w:t xml:space="preserve">2）通讯方式安全等级方面</w:t>
      </w:r>
      <w:r w:rsidDel="00000000" w:rsidR="00000000" w:rsidRPr="00000000">
        <w:rPr>
          <w:rtl w:val="0"/>
        </w:rPr>
      </w:r>
    </w:p>
    <w:p w:rsidR="00000000" w:rsidDel="00000000" w:rsidP="00000000" w:rsidRDefault="00000000" w:rsidRPr="00000000" w14:paraId="00000052">
      <w:pPr>
        <w:ind w:left="720" w:firstLine="0"/>
        <w:contextualSpacing w:val="0"/>
        <w:rPr/>
      </w:pPr>
      <w:r w:rsidDel="00000000" w:rsidR="00000000" w:rsidRPr="00000000">
        <w:rPr>
          <w:rtl w:val="0"/>
        </w:rPr>
      </w:r>
    </w:p>
    <w:p w:rsidR="00000000" w:rsidDel="00000000" w:rsidP="00000000" w:rsidRDefault="00000000" w:rsidRPr="00000000" w14:paraId="00000053">
      <w:pPr>
        <w:ind w:left="720" w:firstLine="0"/>
        <w:contextualSpacing w:val="0"/>
        <w:rPr/>
      </w:pPr>
      <w:r w:rsidDel="00000000" w:rsidR="00000000" w:rsidRPr="00000000">
        <w:rPr>
          <w:rFonts w:ascii="Arial Unicode MS" w:cs="Arial Unicode MS" w:eastAsia="Arial Unicode MS" w:hAnsi="Arial Unicode MS"/>
          <w:rtl w:val="0"/>
        </w:rPr>
        <w:t xml:space="preserve">子链和侧链一个根本性的区别在于，子链的节点之间不会直接建立连接，他们通过母链实现间接通讯。即在只知道 1 个子链节点的情况下，最多只能攻破一个节点。由于其它节点的 IP 位置、端口等信息都是保密的，如果要对其他节点进行攻击，则需要攻击母链，这就意味着子链的安全等级和母链是基本一致的。</w:t>
      </w:r>
    </w:p>
    <w:p w:rsidR="00000000" w:rsidDel="00000000" w:rsidP="00000000" w:rsidRDefault="00000000" w:rsidRPr="00000000" w14:paraId="00000054">
      <w:pPr>
        <w:ind w:left="720" w:firstLine="0"/>
        <w:contextualSpacing w:val="0"/>
        <w:rPr/>
      </w:pPr>
      <w:r w:rsidDel="00000000" w:rsidR="00000000" w:rsidRPr="00000000">
        <w:rPr>
          <w:rtl w:val="0"/>
        </w:rPr>
      </w:r>
    </w:p>
    <w:p w:rsidR="00000000" w:rsidDel="00000000" w:rsidP="00000000" w:rsidRDefault="00000000" w:rsidRPr="00000000" w14:paraId="00000055">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MOAC 通过跨链技术，解决 MOAC 平台子链间信息沟通及 MOAC 与其他底层公链的互连互通。 </w:t>
        <w:tab/>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Fonts w:ascii="Arial Unicode MS" w:cs="Arial Unicode MS" w:eastAsia="Arial Unicode MS" w:hAnsi="Arial Unicode MS"/>
          <w:rtl w:val="0"/>
        </w:rPr>
        <w:t xml:space="preserve">目前</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公链项目确实存在性能低、共识模型固定、跨区块链平台沟通、底层技术升级难、开发者学习成本高等问题。</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Fonts w:ascii="Arial Unicode MS" w:cs="Arial Unicode MS" w:eastAsia="Arial Unicode MS" w:hAnsi="Arial Unicode MS"/>
          <w:rtl w:val="0"/>
        </w:rPr>
        <w:t xml:space="preserve">MOAC 采用的是分层分片的群链技术解决扩展性的问题，EOS 采用 DPoS 共识机制、Zilliqa 期望通过分片技术解决该问题，但是 DPoS 中心化程度高，Zilliqa 分片开发难度大目前仍未上线。 MOAC </w:t>
      </w:r>
      <w:r w:rsidDel="00000000" w:rsidR="00000000" w:rsidRPr="00000000">
        <w:rPr>
          <w:rFonts w:ascii="Arial Unicode MS" w:cs="Arial Unicode MS" w:eastAsia="Arial Unicode MS" w:hAnsi="Arial Unicode MS"/>
          <w:rtl w:val="0"/>
        </w:rPr>
        <w:t xml:space="preserve">的分层分片是指：</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numPr>
          <w:ilvl w:val="0"/>
          <w:numId w:val="10"/>
        </w:numPr>
        <w:ind w:left="720" w:hanging="360"/>
      </w:pPr>
      <w:r w:rsidDel="00000000" w:rsidR="00000000" w:rsidRPr="00000000">
        <w:rPr>
          <w:rFonts w:ascii="Arial Unicode MS" w:cs="Arial Unicode MS" w:eastAsia="Arial Unicode MS" w:hAnsi="Arial Unicode MS"/>
          <w:b w:val="1"/>
          <w:rtl w:val="0"/>
        </w:rPr>
        <w:t xml:space="preserve">分层：</w:t>
      </w:r>
      <w:r w:rsidDel="00000000" w:rsidR="00000000" w:rsidRPr="00000000">
        <w:rPr>
          <w:rFonts w:ascii="Arial Unicode MS" w:cs="Arial Unicode MS" w:eastAsia="Arial Unicode MS" w:hAnsi="Arial Unicode MS"/>
          <w:rtl w:val="0"/>
        </w:rPr>
        <w:t xml:space="preserve">按照项目白皮书介绍，分层是</w:t>
      </w:r>
      <w:r w:rsidDel="00000000" w:rsidR="00000000" w:rsidRPr="00000000">
        <w:rPr>
          <w:rFonts w:ascii="Arial Unicode MS" w:cs="Arial Unicode MS" w:eastAsia="Arial Unicode MS" w:hAnsi="Arial Unicode MS"/>
          <w:rtl w:val="0"/>
        </w:rPr>
        <w:t xml:space="preserve">上层是 SCS（Smart Contract Server）智能合约服务器，下</w:t>
      </w:r>
      <w:r w:rsidDel="00000000" w:rsidR="00000000" w:rsidRPr="00000000">
        <w:rPr>
          <w:rFonts w:ascii="Arial Unicode MS" w:cs="Arial Unicode MS" w:eastAsia="Arial Unicode MS" w:hAnsi="Arial Unicode MS"/>
          <w:rtl w:val="0"/>
        </w:rPr>
        <w:t xml:space="preserve">层</w:t>
      </w:r>
      <w:r w:rsidDel="00000000" w:rsidR="00000000" w:rsidRPr="00000000">
        <w:rPr>
          <w:rFonts w:ascii="Arial Unicode MS" w:cs="Arial Unicode MS" w:eastAsia="Arial Unicode MS" w:hAnsi="Arial Unicode MS"/>
          <w:rtl w:val="0"/>
        </w:rPr>
        <w:t xml:space="preserve">是 v-node 共识验证节点。在逻辑上面，SCS 和平行层 SCS 沟通，但是在物理层，是通过数据打包，通过底层的验证机相连的。</w:t>
      </w:r>
    </w:p>
    <w:p w:rsidR="00000000" w:rsidDel="00000000" w:rsidP="00000000" w:rsidRDefault="00000000" w:rsidRPr="00000000" w14:paraId="0000005F">
      <w:pPr>
        <w:ind w:left="720" w:firstLine="0"/>
        <w:contextualSpacing w:val="0"/>
        <w:rPr/>
      </w:pPr>
      <w:r w:rsidDel="00000000" w:rsidR="00000000" w:rsidRPr="00000000">
        <w:rPr>
          <w:rtl w:val="0"/>
        </w:rPr>
      </w:r>
    </w:p>
    <w:p w:rsidR="00000000" w:rsidDel="00000000" w:rsidP="00000000" w:rsidRDefault="00000000" w:rsidRPr="00000000" w14:paraId="00000060">
      <w:pPr>
        <w:numPr>
          <w:ilvl w:val="0"/>
          <w:numId w:val="10"/>
        </w:numPr>
        <w:ind w:left="720" w:hanging="360"/>
      </w:pPr>
      <w:r w:rsidDel="00000000" w:rsidR="00000000" w:rsidRPr="00000000">
        <w:rPr>
          <w:rFonts w:ascii="Arial Unicode MS" w:cs="Arial Unicode MS" w:eastAsia="Arial Unicode MS" w:hAnsi="Arial Unicode MS"/>
          <w:b w:val="1"/>
          <w:rtl w:val="0"/>
        </w:rPr>
        <w:t xml:space="preserve">分片：</w:t>
      </w:r>
      <w:r w:rsidDel="00000000" w:rsidR="00000000" w:rsidRPr="00000000">
        <w:rPr>
          <w:rFonts w:ascii="Arial Unicode MS" w:cs="Arial Unicode MS" w:eastAsia="Arial Unicode MS" w:hAnsi="Arial Unicode MS"/>
          <w:rtl w:val="0"/>
        </w:rPr>
        <w:t xml:space="preserve">要让逻辑子链可以在物理母链上实现</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尤其是多逻辑子链，对应单一物理母链的情况下，对单一母链进行分割，这个分割就</w:t>
      </w:r>
      <w:r w:rsidDel="00000000" w:rsidR="00000000" w:rsidRPr="00000000">
        <w:rPr>
          <w:rFonts w:ascii="Arial Unicode MS" w:cs="Arial Unicode MS" w:eastAsia="Arial Unicode MS" w:hAnsi="Arial Unicode MS"/>
          <w:rtl w:val="0"/>
        </w:rPr>
        <w:t xml:space="preserve">是 MOAC 所谓的</w:t>
      </w:r>
      <w:r w:rsidDel="00000000" w:rsidR="00000000" w:rsidRPr="00000000">
        <w:rPr>
          <w:rFonts w:ascii="Arial Unicode MS" w:cs="Arial Unicode MS" w:eastAsia="Arial Unicode MS" w:hAnsi="Arial Unicode MS"/>
          <w:rtl w:val="0"/>
        </w:rPr>
        <w:t xml:space="preserve">分片（Sharding）。</w:t>
      </w:r>
      <w:r w:rsidDel="00000000" w:rsidR="00000000" w:rsidRPr="00000000">
        <w:rPr>
          <w:rtl w:val="0"/>
        </w:rPr>
      </w:r>
    </w:p>
    <w:p w:rsidR="00000000" w:rsidDel="00000000" w:rsidP="00000000" w:rsidRDefault="00000000" w:rsidRPr="00000000" w14:paraId="00000061">
      <w:pPr>
        <w:ind w:left="0" w:firstLine="0"/>
        <w:contextualSpacing w:val="0"/>
        <w:rPr/>
      </w:pPr>
      <w:r w:rsidDel="00000000" w:rsidR="00000000" w:rsidRPr="00000000">
        <w:rPr>
          <w:rtl w:val="0"/>
        </w:rPr>
      </w:r>
    </w:p>
    <w:p w:rsidR="00000000" w:rsidDel="00000000" w:rsidP="00000000" w:rsidRDefault="00000000" w:rsidRPr="00000000" w14:paraId="00000062">
      <w:pPr>
        <w:ind w:left="0" w:firstLine="0"/>
        <w:contextualSpacing w:val="0"/>
        <w:rPr/>
      </w:pPr>
      <w:r w:rsidDel="00000000" w:rsidR="00000000" w:rsidRPr="00000000">
        <w:rPr>
          <w:rtl w:val="0"/>
        </w:rPr>
      </w:r>
    </w:p>
    <w:p w:rsidR="00000000" w:rsidDel="00000000" w:rsidP="00000000" w:rsidRDefault="00000000" w:rsidRPr="00000000" w14:paraId="00000063">
      <w:pPr>
        <w:ind w:left="0" w:firstLine="0"/>
        <w:contextualSpacing w:val="0"/>
        <w:rPr/>
      </w:pPr>
      <w:r w:rsidDel="00000000" w:rsidR="00000000" w:rsidRPr="00000000">
        <w:rPr>
          <w:rFonts w:ascii="Arial Unicode MS" w:cs="Arial Unicode MS" w:eastAsia="Arial Unicode MS" w:hAnsi="Arial Unicode MS"/>
          <w:rtl w:val="0"/>
        </w:rPr>
        <w:t xml:space="preserve">尽管 MOAC 项目子链的创新度高，但是该项目存在以下问题：</w:t>
      </w:r>
    </w:p>
    <w:p w:rsidR="00000000" w:rsidDel="00000000" w:rsidP="00000000" w:rsidRDefault="00000000" w:rsidRPr="00000000" w14:paraId="00000064">
      <w:pPr>
        <w:ind w:left="0" w:firstLine="0"/>
        <w:contextualSpacing w:val="0"/>
        <w:rPr/>
      </w:pPr>
      <w:r w:rsidDel="00000000" w:rsidR="00000000" w:rsidRPr="00000000">
        <w:rPr>
          <w:rtl w:val="0"/>
        </w:rPr>
      </w:r>
    </w:p>
    <w:p w:rsidR="00000000" w:rsidDel="00000000" w:rsidP="00000000" w:rsidRDefault="00000000" w:rsidRPr="00000000" w14:paraId="00000065">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项目方公开了子链开发的原理介绍，但是标准共识并没有在公开渠道找到基于其开发和部署子链的方式。</w:t>
      </w:r>
    </w:p>
    <w:p w:rsidR="00000000" w:rsidDel="00000000" w:rsidP="00000000" w:rsidRDefault="00000000" w:rsidRPr="00000000" w14:paraId="00000066">
      <w:pPr>
        <w:ind w:left="720" w:firstLine="0"/>
        <w:contextualSpacing w:val="0"/>
        <w:rPr/>
      </w:pPr>
      <w:r w:rsidDel="00000000" w:rsidR="00000000" w:rsidRPr="00000000">
        <w:rPr>
          <w:rtl w:val="0"/>
        </w:rPr>
      </w:r>
    </w:p>
    <w:p w:rsidR="00000000" w:rsidDel="00000000" w:rsidP="00000000" w:rsidRDefault="00000000" w:rsidRPr="00000000" w14:paraId="00000067">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 MOAC 官网只公布了三位团队成员，无法确定 MOAC 是否有足够的技术人员支撑其项目开发。</w:t>
      </w:r>
    </w:p>
    <w:p w:rsidR="00000000" w:rsidDel="00000000" w:rsidP="00000000" w:rsidRDefault="00000000" w:rsidRPr="00000000" w14:paraId="00000068">
      <w:pPr>
        <w:ind w:left="720" w:firstLine="0"/>
        <w:contextualSpacing w:val="0"/>
        <w:rPr/>
      </w:pPr>
      <w:r w:rsidDel="00000000" w:rsidR="00000000" w:rsidRPr="00000000">
        <w:rPr>
          <w:rtl w:val="0"/>
        </w:rPr>
      </w:r>
    </w:p>
    <w:p w:rsidR="00000000" w:rsidDel="00000000" w:rsidP="00000000" w:rsidRDefault="00000000" w:rsidRPr="00000000" w14:paraId="00000069">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其 Github 核心代码并未开源，无法判断项目实际进展。</w:t>
      </w:r>
    </w:p>
    <w:p w:rsidR="00000000" w:rsidDel="00000000" w:rsidP="00000000" w:rsidRDefault="00000000" w:rsidRPr="00000000" w14:paraId="0000006A">
      <w:pPr>
        <w:ind w:left="720" w:firstLine="0"/>
        <w:contextualSpacing w:val="0"/>
        <w:rPr/>
      </w:pPr>
      <w:r w:rsidDel="00000000" w:rsidR="00000000" w:rsidRPr="00000000">
        <w:rPr>
          <w:rtl w:val="0"/>
        </w:rPr>
      </w:r>
    </w:p>
    <w:p w:rsidR="00000000" w:rsidDel="00000000" w:rsidP="00000000" w:rsidRDefault="00000000" w:rsidRPr="00000000" w14:paraId="0000006B">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综合来看，MOAC 只是公开了技术说明文档，但是公开给开发者的开发工具过少，MOAC 能否支持大规模子链在其平台上的运行还需要验证。</w:t>
      </w:r>
    </w:p>
    <w:p w:rsidR="00000000" w:rsidDel="00000000" w:rsidP="00000000" w:rsidRDefault="00000000" w:rsidRPr="00000000" w14:paraId="0000006C">
      <w:pPr>
        <w:ind w:left="0" w:firstLine="0"/>
        <w:contextualSpacing w:val="0"/>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contextualSpacing w:val="0"/>
        <w:jc w:val="both"/>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pStyle w:val="Heading4"/>
        <w:spacing w:after="0" w:before="0" w:lineRule="auto"/>
        <w:contextualSpacing w:val="0"/>
        <w:rPr>
          <w:b w:val="1"/>
          <w:color w:val="579a78"/>
          <w:sz w:val="22"/>
          <w:szCs w:val="22"/>
        </w:rPr>
      </w:pPr>
      <w:bookmarkStart w:colFirst="0" w:colLast="0" w:name="_6hj5zqw05p3v" w:id="7"/>
      <w:bookmarkEnd w:id="7"/>
      <w:r w:rsidDel="00000000" w:rsidR="00000000" w:rsidRPr="00000000">
        <w:rPr>
          <w:rFonts w:ascii="Microsoft Yahei" w:cs="Microsoft Yahei" w:eastAsia="Microsoft Yahei" w:hAnsi="Microsoft Yahei"/>
          <w:color w:val="579a78"/>
          <w:sz w:val="30"/>
          <w:szCs w:val="30"/>
          <w:rtl w:val="0"/>
        </w:rPr>
        <w:t xml:space="preserve">技术分析</w:t>
      </w:r>
      <w:r w:rsidDel="00000000" w:rsidR="00000000" w:rsidRPr="00000000">
        <w:rPr>
          <w:rtl w:val="0"/>
        </w:rPr>
      </w:r>
    </w:p>
    <w:p w:rsidR="00000000" w:rsidDel="00000000" w:rsidP="00000000" w:rsidRDefault="00000000" w:rsidRPr="00000000" w14:paraId="00000070">
      <w:pPr>
        <w:pStyle w:val="Heading5"/>
        <w:contextualSpacing w:val="0"/>
        <w:rPr/>
      </w:pPr>
      <w:bookmarkStart w:colFirst="0" w:colLast="0" w:name="_nf7hl5w4gv8h" w:id="8"/>
      <w:bookmarkEnd w:id="8"/>
      <w:r w:rsidDel="00000000" w:rsidR="00000000" w:rsidRPr="00000000">
        <w:rPr>
          <w:rFonts w:ascii="Arial Unicode MS" w:cs="Arial Unicode MS" w:eastAsia="Arial Unicode MS" w:hAnsi="Arial Unicode MS"/>
          <w:rtl w:val="0"/>
        </w:rPr>
        <w:t xml:space="preserve">技术介绍</w:t>
        <w:br w:type="textWrapping"/>
        <w:tab/>
        <w:tab/>
        <w:tab/>
        <w:tab/>
        <w:tab/>
      </w:r>
    </w:p>
    <w:p w:rsidR="00000000" w:rsidDel="00000000" w:rsidP="00000000" w:rsidRDefault="00000000" w:rsidRPr="00000000" w14:paraId="00000071">
      <w:pPr>
        <w:contextualSpacing w:val="0"/>
        <w:rPr/>
      </w:pPr>
      <w:r w:rsidDel="00000000" w:rsidR="00000000" w:rsidRPr="00000000">
        <w:rPr>
          <w:rFonts w:ascii="Arial Unicode MS" w:cs="Arial Unicode MS" w:eastAsia="Arial Unicode MS" w:hAnsi="Arial Unicode MS"/>
          <w:rtl w:val="0"/>
        </w:rPr>
        <w:t xml:space="preserve">根据 MOAC 白皮书介绍，其系统架构包括：母链、事件处理系统、通过子链实现智能合约执行的技术、分片技术、跨链技术、安全性能和 API 等部分，系统架构如下图所示：</w:t>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5453063" cy="3260968"/>
            <wp:effectExtent b="0" l="0" r="0" t="0"/>
            <wp:docPr id="15" name="image39.jpg"/>
            <a:graphic>
              <a:graphicData uri="http://schemas.openxmlformats.org/drawingml/2006/picture">
                <pic:pic>
                  <pic:nvPicPr>
                    <pic:cNvPr id="0" name="image39.jpg"/>
                    <pic:cNvPicPr preferRelativeResize="0"/>
                  </pic:nvPicPr>
                  <pic:blipFill>
                    <a:blip r:embed="rId6"/>
                    <a:srcRect b="0" l="0" r="0" t="0"/>
                    <a:stretch>
                      <a:fillRect/>
                    </a:stretch>
                  </pic:blipFill>
                  <pic:spPr>
                    <a:xfrm>
                      <a:off x="0" y="0"/>
                      <a:ext cx="5453063" cy="326096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母链采用 PoW 共识机制，母链是为智能合约和 DApp 解决数据存储和计算处理的区块链。每个 PoW 节点都有一个智能合约服务器（ Smart Contract Server - SCS ) 节点。SCS 身份是由相应的 PoW 节点完全验证。每个 SCS 节点将能够处理上层（子链与智能合约）的用户请求。 </w:t>
      </w:r>
    </w:p>
    <w:p w:rsidR="00000000" w:rsidDel="00000000" w:rsidP="00000000" w:rsidRDefault="00000000" w:rsidRPr="00000000" w14:paraId="00000074">
      <w:pPr>
        <w:ind w:left="720" w:firstLine="0"/>
        <w:contextualSpacing w:val="0"/>
        <w:rPr/>
      </w:pPr>
      <w:r w:rsidDel="00000000" w:rsidR="00000000" w:rsidRPr="00000000">
        <w:rPr>
          <w:rtl w:val="0"/>
        </w:rPr>
      </w:r>
    </w:p>
    <w:p w:rsidR="00000000" w:rsidDel="00000000" w:rsidP="00000000" w:rsidRDefault="00000000" w:rsidRPr="00000000" w14:paraId="00000075">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子链：</w:t>
      </w:r>
    </w:p>
    <w:p w:rsidR="00000000" w:rsidDel="00000000" w:rsidP="00000000" w:rsidRDefault="00000000" w:rsidRPr="00000000" w14:paraId="00000076">
      <w:pPr>
        <w:ind w:left="720" w:firstLine="0"/>
        <w:contextualSpacing w:val="0"/>
        <w:rPr/>
      </w:pPr>
      <w:r w:rsidDel="00000000" w:rsidR="00000000" w:rsidRPr="00000000">
        <w:rPr>
          <w:rtl w:val="0"/>
        </w:rPr>
      </w:r>
    </w:p>
    <w:p w:rsidR="00000000" w:rsidDel="00000000" w:rsidP="00000000" w:rsidRDefault="00000000" w:rsidRPr="00000000" w14:paraId="00000077">
      <w:pPr>
        <w:ind w:left="720" w:firstLine="0"/>
        <w:contextualSpacing w:val="0"/>
        <w:rPr/>
      </w:pPr>
      <w:r w:rsidDel="00000000" w:rsidR="00000000" w:rsidRPr="00000000">
        <w:rPr>
          <w:rFonts w:ascii="Arial Unicode MS" w:cs="Arial Unicode MS" w:eastAsia="Arial Unicode MS" w:hAnsi="Arial Unicode MS"/>
          <w:rtl w:val="0"/>
        </w:rPr>
        <w:t xml:space="preserve">1）通过子链实现智能合约：</w:t>
      </w:r>
    </w:p>
    <w:p w:rsidR="00000000" w:rsidDel="00000000" w:rsidP="00000000" w:rsidRDefault="00000000" w:rsidRPr="00000000" w14:paraId="00000078">
      <w:pPr>
        <w:ind w:left="720" w:firstLine="0"/>
        <w:contextualSpacing w:val="0"/>
        <w:rPr/>
      </w:pPr>
      <w:r w:rsidDel="00000000" w:rsidR="00000000" w:rsidRPr="00000000">
        <w:rPr>
          <w:rtl w:val="0"/>
        </w:rPr>
      </w:r>
    </w:p>
    <w:p w:rsidR="00000000" w:rsidDel="00000000" w:rsidP="00000000" w:rsidRDefault="00000000" w:rsidRPr="00000000" w14:paraId="00000079">
      <w:pPr>
        <w:numPr>
          <w:ilvl w:val="0"/>
          <w:numId w:val="11"/>
        </w:numPr>
        <w:ind w:left="1440" w:hanging="360"/>
        <w:rPr>
          <w:u w:val="none"/>
        </w:rPr>
      </w:pPr>
      <w:r w:rsidDel="00000000" w:rsidR="00000000" w:rsidRPr="00000000">
        <w:rPr>
          <w:rFonts w:ascii="Arial Unicode MS" w:cs="Arial Unicode MS" w:eastAsia="Arial Unicode MS" w:hAnsi="Arial Unicode MS"/>
          <w:rtl w:val="0"/>
        </w:rPr>
        <w:t xml:space="preserve">MOAC 使用子链来实现智能合约，</w:t>
      </w:r>
      <w:r w:rsidDel="00000000" w:rsidR="00000000" w:rsidRPr="00000000">
        <w:rPr>
          <w:rFonts w:ascii="Arial Unicode MS" w:cs="Arial Unicode MS" w:eastAsia="Arial Unicode MS" w:hAnsi="Arial Unicode MS"/>
          <w:rtl w:val="0"/>
        </w:rPr>
        <w:t xml:space="preserve">以此</w:t>
      </w:r>
      <w:r w:rsidDel="00000000" w:rsidR="00000000" w:rsidRPr="00000000">
        <w:rPr>
          <w:rFonts w:ascii="Arial Unicode MS" w:cs="Arial Unicode MS" w:eastAsia="Arial Unicode MS" w:hAnsi="Arial Unicode MS"/>
          <w:rtl w:val="0"/>
        </w:rPr>
        <w:t xml:space="preserve">避免在同一条链上同时处理常规任务（如交易的共识和记录）。</w:t>
      </w:r>
    </w:p>
    <w:p w:rsidR="00000000" w:rsidDel="00000000" w:rsidP="00000000" w:rsidRDefault="00000000" w:rsidRPr="00000000" w14:paraId="0000007A">
      <w:pPr>
        <w:numPr>
          <w:ilvl w:val="0"/>
          <w:numId w:val="11"/>
        </w:numPr>
        <w:ind w:left="1440" w:hanging="360"/>
        <w:rPr>
          <w:u w:val="none"/>
        </w:rPr>
      </w:pPr>
      <w:r w:rsidDel="00000000" w:rsidR="00000000" w:rsidRPr="00000000">
        <w:rPr>
          <w:rFonts w:ascii="Arial Unicode MS" w:cs="Arial Unicode MS" w:eastAsia="Arial Unicode MS" w:hAnsi="Arial Unicode MS"/>
          <w:rtl w:val="0"/>
        </w:rPr>
        <w:t xml:space="preserve">通过为每个智能合约提供定制子链，开发人员可以自由选择最适合其使用场景的共识算法，并确定分配给智能合约的节点数量，从而可以支持更多的使用场景。智能合约的所有状态都保存在本地子链中，且可根据需要将数据写入母链。</w:t>
      </w:r>
    </w:p>
    <w:p w:rsidR="00000000" w:rsidDel="00000000" w:rsidP="00000000" w:rsidRDefault="00000000" w:rsidRPr="00000000" w14:paraId="0000007B">
      <w:pPr>
        <w:ind w:left="720" w:firstLine="0"/>
        <w:contextualSpacing w:val="0"/>
        <w:rPr/>
      </w:pPr>
      <w:r w:rsidDel="00000000" w:rsidR="00000000" w:rsidRPr="00000000">
        <w:rPr>
          <w:rtl w:val="0"/>
        </w:rPr>
      </w:r>
    </w:p>
    <w:p w:rsidR="00000000" w:rsidDel="00000000" w:rsidP="00000000" w:rsidRDefault="00000000" w:rsidRPr="00000000" w14:paraId="0000007C">
      <w:pPr>
        <w:ind w:left="720" w:firstLine="0"/>
        <w:contextualSpacing w:val="0"/>
        <w:rPr/>
      </w:pPr>
      <w:r w:rsidDel="00000000" w:rsidR="00000000" w:rsidRPr="00000000">
        <w:rPr>
          <w:rFonts w:ascii="Arial Unicode MS" w:cs="Arial Unicode MS" w:eastAsia="Arial Unicode MS" w:hAnsi="Arial Unicode MS"/>
          <w:rtl w:val="0"/>
        </w:rPr>
        <w:t xml:space="preserve">2）可定制共识算法的主链：</w:t>
      </w:r>
    </w:p>
    <w:p w:rsidR="00000000" w:rsidDel="00000000" w:rsidP="00000000" w:rsidRDefault="00000000" w:rsidRPr="00000000" w14:paraId="0000007D">
      <w:pPr>
        <w:ind w:left="720" w:firstLine="0"/>
        <w:contextualSpacing w:val="0"/>
        <w:rPr/>
      </w:pPr>
      <w:r w:rsidDel="00000000" w:rsidR="00000000" w:rsidRPr="00000000">
        <w:rPr>
          <w:rtl w:val="0"/>
        </w:rPr>
      </w:r>
    </w:p>
    <w:p w:rsidR="00000000" w:rsidDel="00000000" w:rsidP="00000000" w:rsidRDefault="00000000" w:rsidRPr="00000000" w14:paraId="0000007E">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子链架构于母链上层，每个子链都可以拥有自己独特的共识系统和算法。 例如，想要获得快速高并发的交易效果，开发者可以创建一个使用 PoS 共识模式的子链。</w:t>
      </w:r>
    </w:p>
    <w:p w:rsidR="00000000" w:rsidDel="00000000" w:rsidP="00000000" w:rsidRDefault="00000000" w:rsidRPr="00000000" w14:paraId="0000007F">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PoS 优点在于它可以完全扩展到企业量级的交易、能效高并支持多种交易。随着网络中的节点数量增加，其验证能力也会同步提升，在无需不断地访问母链的情况下，允许 DApp 子链开展小额交易。</w:t>
      </w:r>
    </w:p>
    <w:p w:rsidR="00000000" w:rsidDel="00000000" w:rsidP="00000000" w:rsidRDefault="00000000" w:rsidRPr="00000000" w14:paraId="00000080">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除 PoS 外，MOAC 还可以支持额外的共识机制，如活动证明（Prove of Activity）、销毁证明（Proof of Burn）、耗时证明（Proof of Elapsed Time）等。</w:t>
      </w:r>
    </w:p>
    <w:p w:rsidR="00000000" w:rsidDel="00000000" w:rsidP="00000000" w:rsidRDefault="00000000" w:rsidRPr="00000000" w14:paraId="00000081">
      <w:pPr>
        <w:ind w:left="720" w:firstLine="0"/>
        <w:contextualSpacing w:val="0"/>
        <w:rPr/>
      </w:pPr>
      <w:r w:rsidDel="00000000" w:rsidR="00000000" w:rsidRPr="00000000">
        <w:rPr>
          <w:rtl w:val="0"/>
        </w:rPr>
      </w:r>
    </w:p>
    <w:p w:rsidR="00000000" w:rsidDel="00000000" w:rsidP="00000000" w:rsidRDefault="00000000" w:rsidRPr="00000000" w14:paraId="00000082">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分片：</w:t>
      </w:r>
    </w:p>
    <w:p w:rsidR="00000000" w:rsidDel="00000000" w:rsidP="00000000" w:rsidRDefault="00000000" w:rsidRPr="00000000" w14:paraId="00000083">
      <w:pPr>
        <w:ind w:left="720" w:firstLine="0"/>
        <w:contextualSpacing w:val="0"/>
        <w:rPr/>
      </w:pPr>
      <w:r w:rsidDel="00000000" w:rsidR="00000000" w:rsidRPr="00000000">
        <w:rPr>
          <w:rtl w:val="0"/>
        </w:rPr>
      </w:r>
    </w:p>
    <w:p w:rsidR="00000000" w:rsidDel="00000000" w:rsidP="00000000" w:rsidRDefault="00000000" w:rsidRPr="00000000" w14:paraId="00000084">
      <w:pPr>
        <w:numPr>
          <w:ilvl w:val="0"/>
          <w:numId w:val="2"/>
        </w:numPr>
        <w:ind w:left="1440" w:hanging="360"/>
        <w:rPr>
          <w:u w:val="none"/>
        </w:rPr>
      </w:pPr>
      <w:r w:rsidDel="00000000" w:rsidR="00000000" w:rsidRPr="00000000">
        <w:rPr>
          <w:rFonts w:ascii="Arial Unicode MS" w:cs="Arial Unicode MS" w:eastAsia="Arial Unicode MS" w:hAnsi="Arial Unicode MS"/>
          <w:rtl w:val="0"/>
        </w:rPr>
        <w:t xml:space="preserve">将整个网络分为多个分片，并行处理事务，只要每个分片中有足够的节点,这个系统仍然是非常安全的。</w:t>
      </w:r>
    </w:p>
    <w:p w:rsidR="00000000" w:rsidDel="00000000" w:rsidP="00000000" w:rsidRDefault="00000000" w:rsidRPr="00000000" w14:paraId="00000085">
      <w:pPr>
        <w:numPr>
          <w:ilvl w:val="0"/>
          <w:numId w:val="2"/>
        </w:numPr>
        <w:ind w:left="1440" w:hanging="360"/>
        <w:rPr>
          <w:u w:val="none"/>
        </w:rPr>
      </w:pPr>
      <w:r w:rsidDel="00000000" w:rsidR="00000000" w:rsidRPr="00000000">
        <w:rPr>
          <w:rFonts w:ascii="Arial Unicode MS" w:cs="Arial Unicode MS" w:eastAsia="Arial Unicode MS" w:hAnsi="Arial Unicode MS"/>
          <w:rtl w:val="0"/>
        </w:rPr>
        <w:t xml:space="preserve">每个分片随机选择会员处理单个智能</w:t>
      </w:r>
      <w:r w:rsidDel="00000000" w:rsidR="00000000" w:rsidRPr="00000000">
        <w:rPr>
          <w:rFonts w:ascii="Arial Unicode MS" w:cs="Arial Unicode MS" w:eastAsia="Arial Unicode MS" w:hAnsi="Arial Unicode MS"/>
          <w:rtl w:val="0"/>
        </w:rPr>
        <w:t xml:space="preserve">合约</w:t>
      </w:r>
      <w:r w:rsidDel="00000000" w:rsidR="00000000" w:rsidRPr="00000000">
        <w:rPr>
          <w:rFonts w:ascii="Arial Unicode MS" w:cs="Arial Unicode MS" w:eastAsia="Arial Unicode MS" w:hAnsi="Arial Unicode MS"/>
          <w:rtl w:val="0"/>
        </w:rPr>
        <w:t xml:space="preserve">。同一</w:t>
      </w:r>
      <w:r w:rsidDel="00000000" w:rsidR="00000000" w:rsidRPr="00000000">
        <w:rPr>
          <w:rFonts w:ascii="Arial Unicode MS" w:cs="Arial Unicode MS" w:eastAsia="Arial Unicode MS" w:hAnsi="Arial Unicode MS"/>
          <w:rtl w:val="0"/>
        </w:rPr>
        <w:t xml:space="preserve">合约</w:t>
      </w:r>
      <w:r w:rsidDel="00000000" w:rsidR="00000000" w:rsidRPr="00000000">
        <w:rPr>
          <w:rFonts w:ascii="Arial Unicode MS" w:cs="Arial Unicode MS" w:eastAsia="Arial Unicode MS" w:hAnsi="Arial Unicode MS"/>
          <w:rtl w:val="0"/>
        </w:rPr>
        <w:t xml:space="preserve">的调用将由相同的分片成员处理。适当的合约可以频繁或者明确调用分片内的成员。</w:t>
      </w:r>
    </w:p>
    <w:p w:rsidR="00000000" w:rsidDel="00000000" w:rsidP="00000000" w:rsidRDefault="00000000" w:rsidRPr="00000000" w14:paraId="00000086">
      <w:pPr>
        <w:ind w:left="1440" w:firstLine="0"/>
        <w:contextualSpacing w:val="0"/>
        <w:rPr/>
      </w:pPr>
      <w:r w:rsidDel="00000000" w:rsidR="00000000" w:rsidRPr="00000000">
        <w:rPr>
          <w:rtl w:val="0"/>
        </w:rPr>
      </w:r>
    </w:p>
    <w:p w:rsidR="00000000" w:rsidDel="00000000" w:rsidP="00000000" w:rsidRDefault="00000000" w:rsidRPr="00000000" w14:paraId="00000087">
      <w:pPr>
        <w:ind w:left="720" w:firstLine="0"/>
        <w:contextualSpacing w:val="0"/>
        <w:rPr/>
      </w:pPr>
      <w:r w:rsidDel="00000000" w:rsidR="00000000" w:rsidRPr="00000000">
        <w:rPr>
          <w:rtl w:val="0"/>
        </w:rPr>
      </w:r>
    </w:p>
    <w:p w:rsidR="00000000" w:rsidDel="00000000" w:rsidP="00000000" w:rsidRDefault="00000000" w:rsidRPr="00000000" w14:paraId="00000088">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MOAC 网络中的异步智能合约，在使用群链架构的基础上，MOAC 利用异步智能合约与子链加速 DApp 的开发和部署。</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pStyle w:val="Heading5"/>
        <w:contextualSpacing w:val="0"/>
        <w:rPr/>
      </w:pPr>
      <w:bookmarkStart w:colFirst="0" w:colLast="0" w:name="_tklmm92rk6zo" w:id="9"/>
      <w:bookmarkEnd w:id="9"/>
      <w:r w:rsidDel="00000000" w:rsidR="00000000" w:rsidRPr="00000000">
        <w:rPr>
          <w:rFonts w:ascii="Arial Unicode MS" w:cs="Arial Unicode MS" w:eastAsia="Arial Unicode MS" w:hAnsi="Arial Unicode MS"/>
          <w:rtl w:val="0"/>
        </w:rPr>
        <w:t xml:space="preserve">功能评测</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Fonts w:ascii="Arial Unicode MS" w:cs="Arial Unicode MS" w:eastAsia="Arial Unicode MS" w:hAnsi="Arial Unicode MS"/>
          <w:rtl w:val="0"/>
        </w:rPr>
        <w:t xml:space="preserve">虽然主网已上线，但是关键技术代码未开源，Github 代码及开发工具有限，子链开发和部署的方式并未在 Github 上体现，</w:t>
      </w:r>
      <w:r w:rsidDel="00000000" w:rsidR="00000000" w:rsidRPr="00000000">
        <w:rPr>
          <w:rFonts w:ascii="Arial Unicode MS" w:cs="Arial Unicode MS" w:eastAsia="Arial Unicode MS" w:hAnsi="Arial Unicode MS"/>
          <w:rtl w:val="0"/>
        </w:rPr>
        <w:t xml:space="preserve">标准共识</w:t>
      </w:r>
      <w:r w:rsidDel="00000000" w:rsidR="00000000" w:rsidRPr="00000000">
        <w:rPr>
          <w:rFonts w:ascii="Arial Unicode MS" w:cs="Arial Unicode MS" w:eastAsia="Arial Unicode MS" w:hAnsi="Arial Unicode MS"/>
          <w:rtl w:val="0"/>
        </w:rPr>
        <w:t xml:space="preserve">从 GitHub 上可以下载 MOAC Windows 客户端，解压得到四个文件：</w:t>
      </w: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MOAC VNODE 主程序；</w:t>
      </w:r>
    </w:p>
    <w:p w:rsidR="00000000" w:rsidDel="00000000" w:rsidP="00000000" w:rsidRDefault="00000000" w:rsidRPr="00000000" w14:paraId="0000008F">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在console 界面使用的部分功能；</w:t>
      </w:r>
    </w:p>
    <w:p w:rsidR="00000000" w:rsidDel="00000000" w:rsidP="00000000" w:rsidRDefault="00000000" w:rsidRPr="00000000" w14:paraId="00000090">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说明文档；</w:t>
      </w:r>
    </w:p>
    <w:p w:rsidR="00000000" w:rsidDel="00000000" w:rsidP="00000000" w:rsidRDefault="00000000" w:rsidRPr="00000000" w14:paraId="00000091">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设置子链服务时的配置文件。</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Fonts w:ascii="Arial Unicode MS" w:cs="Arial Unicode MS" w:eastAsia="Arial Unicode MS" w:hAnsi="Arial Unicode MS"/>
          <w:rtl w:val="0"/>
        </w:rPr>
        <w:t xml:space="preserve">客户端功能评测详细步骤如下：</w:t>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执行 moac.exe –help，可以查看该程序的所有帮助信息。输入 moac.exe console，程序会自动安装到目录：C:\Users\[userName]\AppData\Roaming\MoacNode。该目录下包含两个文件夹，moac 和 keystore，并且</w:t>
      </w:r>
      <w:r w:rsidDel="00000000" w:rsidR="00000000" w:rsidRPr="00000000">
        <w:rPr>
          <w:rFonts w:ascii="Arial Unicode MS" w:cs="Arial Unicode MS" w:eastAsia="Arial Unicode MS" w:hAnsi="Arial Unicode MS"/>
          <w:rtl w:val="0"/>
        </w:rPr>
        <w:t xml:space="preserve">会</w:t>
      </w:r>
      <w:r w:rsidDel="00000000" w:rsidR="00000000" w:rsidRPr="00000000">
        <w:rPr>
          <w:rFonts w:ascii="Arial Unicode MS" w:cs="Arial Unicode MS" w:eastAsia="Arial Unicode MS" w:hAnsi="Arial Unicode MS"/>
          <w:rtl w:val="0"/>
        </w:rPr>
        <w:t xml:space="preserve">建立一个主网目录。</w:t>
      </w:r>
    </w:p>
    <w:p w:rsidR="00000000" w:rsidDel="00000000" w:rsidP="00000000" w:rsidRDefault="00000000" w:rsidRPr="00000000" w14:paraId="00000096">
      <w:pPr>
        <w:ind w:left="720" w:firstLine="0"/>
        <w:contextualSpacing w:val="0"/>
        <w:rPr/>
      </w:pPr>
      <w:r w:rsidDel="00000000" w:rsidR="00000000" w:rsidRPr="00000000">
        <w:rPr>
          <w:rtl w:val="0"/>
        </w:rPr>
      </w:r>
    </w:p>
    <w:p w:rsidR="00000000" w:rsidDel="00000000" w:rsidP="00000000" w:rsidRDefault="00000000" w:rsidRPr="00000000" w14:paraId="00000097">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而后开始自动同步主网信息，console 界面因为一直在同步数据，滚屏速度较快，不方便接收命令和查看命令输出效果，需要打开另一个命令(cmd)终端。在命令行中执行：moac.exe attach，依附到上面正在同步主网信息的终端，然后执行交互命令；执行：personal.newAccount()，输入密码，就可以创建一个账号；输入 mc，可以查看本节点中现有的所有账户的信息（目前仅有一个）</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drawing>
          <wp:inline distB="114300" distT="114300" distL="114300" distR="114300">
            <wp:extent cx="5486400" cy="4800600"/>
            <wp:effectExtent b="0" l="0" r="0" t="0"/>
            <wp:docPr id="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4864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项目方在程序包中提供了一个 JavaScript 脚本 mctest.js，载入该脚本，可以使用其中提供的部分功能，譬如用 checkBalance()  函数，就可以查看当前节点中所有账户的 MC 余额情况。</w:t>
      </w:r>
    </w:p>
    <w:p w:rsidR="00000000" w:rsidDel="00000000" w:rsidP="00000000" w:rsidRDefault="00000000" w:rsidRPr="00000000" w14:paraId="0000009A">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再用 personal.newAccount() 新建一个账号，然后用 mc 命令查看本节点的账号情况，可以看到其中已经有两个账号。</w:t>
      </w:r>
    </w:p>
    <w:p w:rsidR="00000000" w:rsidDel="00000000" w:rsidP="00000000" w:rsidRDefault="00000000" w:rsidRPr="00000000" w14:paraId="0000009B">
      <w:pPr>
        <w:contextualSpacing w:val="0"/>
        <w:rPr/>
      </w:pPr>
      <w:r w:rsidDel="00000000" w:rsidR="00000000" w:rsidRPr="00000000">
        <w:rPr/>
        <w:drawing>
          <wp:inline distB="114300" distT="114300" distL="114300" distR="114300">
            <wp:extent cx="5486400" cy="3238500"/>
            <wp:effectExtent b="0" l="0" r="0" t="0"/>
            <wp:docPr id="22"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486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contextualSpacing w:val="0"/>
        <w:rPr/>
      </w:pPr>
      <w:r w:rsidDel="00000000" w:rsidR="00000000" w:rsidRPr="00000000">
        <w:rPr>
          <w:rtl w:val="0"/>
        </w:rPr>
      </w:r>
    </w:p>
    <w:p w:rsidR="00000000" w:rsidDel="00000000" w:rsidP="00000000" w:rsidRDefault="00000000" w:rsidRPr="00000000" w14:paraId="0000009D">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这时，可以用下面这个命令：Send(mc.accounts[0], '', mc.accounts[1], 0.1)，表示从第一个账户向第二个账户转账 0.1 个 mc，其中需要输入密码。但是因为双方的余额都是 0，实际上这笔交易无法成功。</w:t>
      </w:r>
    </w:p>
    <w:p w:rsidR="00000000" w:rsidDel="00000000" w:rsidP="00000000" w:rsidRDefault="00000000" w:rsidRPr="00000000" w14:paraId="0000009E">
      <w:pPr>
        <w:numPr>
          <w:ilvl w:val="0"/>
          <w:numId w:val="6"/>
        </w:numPr>
        <w:ind w:left="720" w:hanging="360"/>
        <w:rPr>
          <w:u w:val="none"/>
        </w:rPr>
      </w:pPr>
      <w:del w:author="Guo Cheng" w:id="4" w:date="2018-08-30T11:58:56Z">
        <w:r w:rsidDel="00000000" w:rsidR="00000000" w:rsidRPr="00000000">
          <w:rPr>
            <w:rtl w:val="0"/>
          </w:rPr>
          <w:delText xml:space="preserve"> </w:delText>
        </w:r>
      </w:del>
      <w:r w:rsidDel="00000000" w:rsidR="00000000" w:rsidRPr="00000000">
        <w:rPr>
          <w:rFonts w:ascii="Arial Unicode MS" w:cs="Arial Unicode MS" w:eastAsia="Arial Unicode MS" w:hAnsi="Arial Unicode MS"/>
          <w:rtl w:val="0"/>
        </w:rPr>
        <w:t xml:space="preserve">最后，要执行挖矿，必须要修改压缩包中的 vnodeconfig.json 文件。</w:t>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drawing>
          <wp:inline distB="114300" distT="114300" distL="114300" distR="114300">
            <wp:extent cx="4448175" cy="1409700"/>
            <wp:effectExtent b="0" l="0" r="0" t="0"/>
            <wp:docPr id="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4481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pStyle w:val="Heading5"/>
        <w:contextualSpacing w:val="0"/>
        <w:rPr/>
      </w:pPr>
      <w:bookmarkStart w:colFirst="0" w:colLast="0" w:name="_vei2oztewwai" w:id="10"/>
      <w:bookmarkEnd w:id="10"/>
      <w:r w:rsidDel="00000000" w:rsidR="00000000" w:rsidRPr="00000000">
        <w:rPr>
          <w:rFonts w:ascii="Arial Unicode MS" w:cs="Arial Unicode MS" w:eastAsia="Arial Unicode MS" w:hAnsi="Arial Unicode MS"/>
          <w:rtl w:val="0"/>
        </w:rPr>
        <w:t xml:space="preserve">GitHub 代码质量评测</w:t>
      </w:r>
    </w:p>
    <w:p w:rsidR="00000000" w:rsidDel="00000000" w:rsidP="00000000" w:rsidRDefault="00000000" w:rsidRPr="00000000" w14:paraId="000000A3">
      <w:pPr>
        <w:pStyle w:val="Heading5"/>
        <w:contextualSpacing w:val="0"/>
        <w:rPr/>
      </w:pPr>
      <w:bookmarkStart w:colFirst="0" w:colLast="0" w:name="_dczu2ys8xuis" w:id="11"/>
      <w:bookmarkEnd w:id="11"/>
      <w:r w:rsidDel="00000000" w:rsidR="00000000" w:rsidRPr="00000000">
        <w:rPr>
          <w:rFonts w:ascii="Arial Unicode MS" w:cs="Arial Unicode MS" w:eastAsia="Arial Unicode MS" w:hAnsi="Arial Unicode MS"/>
          <w:color w:val="000000"/>
          <w:rtl w:val="0"/>
        </w:rPr>
        <w:t xml:space="preserve">MOAC 项目代码开源十分有限，本次评级无法取得有评测价值的代码，故无法进行代码质量评测。</w:t>
      </w: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Fonts w:ascii="Arial Unicode MS" w:cs="Arial Unicode MS" w:eastAsia="Arial Unicode MS" w:hAnsi="Arial Unicode MS"/>
          <w:rtl w:val="0"/>
        </w:rPr>
        <w:t xml:space="preserve">项目</w:t>
      </w:r>
      <w:r w:rsidDel="00000000" w:rsidR="00000000" w:rsidRPr="00000000">
        <w:rPr>
          <w:rFonts w:ascii="Arial Unicode MS" w:cs="Arial Unicode MS" w:eastAsia="Arial Unicode MS" w:hAnsi="Arial Unicode MS"/>
          <w:rtl w:val="0"/>
        </w:rPr>
        <w:t xml:space="preserve">客户端程序与以太坊开发的常用命令行界面（CLI）Go Ethereum 相比</w:t>
      </w:r>
      <w:r w:rsidDel="00000000" w:rsidR="00000000" w:rsidRPr="00000000">
        <w:rPr>
          <w:rFonts w:ascii="Arial Unicode MS" w:cs="Arial Unicode MS" w:eastAsia="Arial Unicode MS" w:hAnsi="Arial Unicode MS"/>
          <w:rtl w:val="0"/>
        </w:rPr>
        <w:t xml:space="preserve">有较高的相似度。</w:t>
      </w:r>
      <w:r w:rsidDel="00000000" w:rsidR="00000000" w:rsidRPr="00000000">
        <w:rPr>
          <w:rtl w:val="0"/>
        </w:rPr>
      </w:r>
    </w:p>
    <w:p w:rsidR="00000000" w:rsidDel="00000000" w:rsidP="00000000" w:rsidRDefault="00000000" w:rsidRPr="00000000" w14:paraId="000000A8">
      <w:pPr>
        <w:contextualSpacing w:val="0"/>
        <w:rPr>
          <w:sz w:val="20"/>
          <w:szCs w:val="20"/>
        </w:rPr>
      </w:pPr>
      <w:r w:rsidDel="00000000" w:rsidR="00000000" w:rsidRPr="00000000">
        <w:rPr>
          <w:rFonts w:ascii="Arial Unicode MS" w:cs="Arial Unicode MS" w:eastAsia="Arial Unicode MS" w:hAnsi="Arial Unicode MS"/>
          <w:rtl w:val="0"/>
        </w:rPr>
        <w:t xml:space="preserve">通过调用测试，标准共识发现</w:t>
      </w:r>
      <w:r w:rsidDel="00000000" w:rsidR="00000000" w:rsidRPr="00000000">
        <w:rPr>
          <w:rFonts w:ascii="Arial Unicode MS" w:cs="Arial Unicode MS" w:eastAsia="Arial Unicode MS" w:hAnsi="Arial Unicode MS"/>
          <w:rtl w:val="0"/>
        </w:rPr>
        <w:t xml:space="preserve">目前 MOAC 提供的功能比较初级，只能说实现了初步的建立账号、查询余额、转账、下载区块信息、挖矿等基础功能，没有提供开发、执行智能合约的相关命令。更重要的是，相关文档较为缺乏，只能在 help 命令中了解相关介绍，没有给出实例。关于子链，项目方提供了原理的介绍，但是具体的开发和部署方式，从现有的资料和代码上，并没有给出具体的细节。</w:t>
      </w: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xox66e2k6147" w:id="12"/>
      <w:bookmarkEnd w:id="12"/>
      <w:r w:rsidDel="00000000" w:rsidR="00000000" w:rsidRPr="00000000">
        <w:rPr>
          <w:rFonts w:ascii="Microsoft Yahei" w:cs="Microsoft Yahei" w:eastAsia="Microsoft Yahei" w:hAnsi="Microsoft Yahei"/>
          <w:color w:val="579a78"/>
          <w:sz w:val="30"/>
          <w:szCs w:val="30"/>
          <w:rtl w:val="0"/>
        </w:rPr>
        <w:t xml:space="preserve">Token 生态系统</w:t>
      </w:r>
    </w:p>
    <w:p w:rsidR="00000000" w:rsidDel="00000000" w:rsidP="00000000" w:rsidRDefault="00000000" w:rsidRPr="00000000" w14:paraId="000000AC">
      <w:pPr>
        <w:pStyle w:val="Heading5"/>
        <w:keepNext w:val="0"/>
        <w:keepLines w:val="0"/>
        <w:spacing w:line="336.59999999999997" w:lineRule="auto"/>
        <w:ind w:left="0" w:firstLine="0"/>
        <w:contextualSpacing w:val="0"/>
        <w:rPr/>
      </w:pPr>
      <w:bookmarkStart w:colFirst="0" w:colLast="0" w:name="_ya3gydvp98r3" w:id="13"/>
      <w:bookmarkEnd w:id="13"/>
      <w:r w:rsidDel="00000000" w:rsidR="00000000" w:rsidRPr="00000000">
        <w:rPr>
          <w:rFonts w:ascii="Arial Unicode MS" w:cs="Arial Unicode MS" w:eastAsia="Arial Unicode MS" w:hAnsi="Arial Unicode MS"/>
          <w:rtl w:val="0"/>
        </w:rPr>
        <w:t xml:space="preserve">Token 分配</w:t>
      </w:r>
    </w:p>
    <w:p w:rsidR="00000000" w:rsidDel="00000000" w:rsidP="00000000" w:rsidRDefault="00000000" w:rsidRPr="00000000" w14:paraId="000000AD">
      <w:pPr>
        <w:spacing w:line="331.0363636363637" w:lineRule="auto"/>
        <w:ind w:left="0" w:firstLine="0"/>
        <w:contextualSpacing w:val="0"/>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根据官方白皮书，项目 Token 为 MOAC，初始发行总量为 1.5 亿个，每年将通过挖矿产生 600 万个 Token，进一步增加流通中的供应量。4 年后，产量减半至 300 万，接下来的 4 年再减半。到 2058 年，总供应量将达到 2.1 亿枚。</w:t>
      </w:r>
    </w:p>
    <w:p w:rsidR="00000000" w:rsidDel="00000000" w:rsidP="00000000" w:rsidRDefault="00000000" w:rsidRPr="00000000" w14:paraId="000000AF">
      <w:pPr>
        <w:spacing w:line="331.0363636363637" w:lineRule="auto"/>
        <w:ind w:left="0" w:firstLine="0"/>
        <w:contextualSpacing w:val="0"/>
        <w:rPr/>
      </w:pPr>
      <w:r w:rsidDel="00000000" w:rsidR="00000000" w:rsidRPr="00000000">
        <w:rPr>
          <w:rtl w:val="0"/>
        </w:rPr>
      </w:r>
    </w:p>
    <w:p w:rsidR="00000000" w:rsidDel="00000000" w:rsidP="00000000" w:rsidRDefault="00000000" w:rsidRPr="00000000" w14:paraId="000000B0">
      <w:pPr>
        <w:spacing w:line="331.0363636363637" w:lineRule="auto"/>
        <w:ind w:left="0" w:firstLine="0"/>
        <w:contextualSpacing w:val="0"/>
        <w:rPr/>
      </w:pPr>
      <w:r w:rsidDel="00000000" w:rsidR="00000000" w:rsidRPr="00000000">
        <w:rPr>
          <w:rFonts w:ascii="Arial Unicode MS" w:cs="Arial Unicode MS" w:eastAsia="Arial Unicode MS" w:hAnsi="Arial Unicode MS"/>
          <w:rtl w:val="0"/>
        </w:rPr>
        <w:t xml:space="preserve">MOAC 商业白皮书和新版白皮书中 Token 分配存在出入，具体如下</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B1">
      <w:pPr>
        <w:contextualSpacing w:val="0"/>
        <w:rPr/>
      </w:pPr>
      <w:r w:rsidDel="00000000" w:rsidR="00000000" w:rsidRPr="00000000">
        <w:rPr>
          <w:rtl w:val="0"/>
        </w:rPr>
      </w:r>
    </w:p>
    <w:tbl>
      <w:tblPr>
        <w:tblStyle w:val="Table1"/>
        <w:tblW w:w="67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45"/>
        <w:gridCol w:w="2205"/>
        <w:gridCol w:w="2370"/>
        <w:tblGridChange w:id="0">
          <w:tblGrid>
            <w:gridCol w:w="2145"/>
            <w:gridCol w:w="2205"/>
            <w:gridCol w:w="2370"/>
          </w:tblGrid>
        </w:tblGridChange>
      </w:tblGrid>
      <w:tr>
        <w:trPr>
          <w:trHeight w:val="480" w:hRule="atLeast"/>
        </w:trPr>
        <w:tc>
          <w:tcPr>
            <w:tcBorders>
              <w:top w:color="000000" w:space="0" w:sz="4" w:val="single"/>
              <w:left w:color="000000" w:space="0" w:sz="4" w:val="single"/>
              <w:bottom w:color="000000" w:space="0" w:sz="4"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0B2">
            <w:pPr>
              <w:spacing w:line="314.1818181818182"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分配方</w:t>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0B3">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分配方</w:t>
            </w:r>
          </w:p>
        </w:tc>
        <w:tc>
          <w:tcPr>
            <w:tcBorders>
              <w:top w:color="000000" w:space="0" w:sz="4" w:val="single"/>
              <w:left w:color="000000" w:space="0" w:sz="4" w:val="single"/>
              <w:bottom w:color="000000" w:space="0" w:sz="4" w:val="single"/>
              <w:right w:color="000000" w:space="0" w:sz="4"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B4">
            <w:pPr>
              <w:spacing w:line="314.1818181818182"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r>
      <w:tr>
        <w:trPr>
          <w:trHeight w:val="480" w:hRule="atLeast"/>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5">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商业白皮书介绍</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6">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公募</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7">
            <w:pPr>
              <w:spacing w:line="314.1818181818182" w:lineRule="auto"/>
              <w:contextualSpacing w:val="0"/>
              <w:jc w:val="center"/>
              <w:rPr/>
            </w:pPr>
            <w:r w:rsidDel="00000000" w:rsidR="00000000" w:rsidRPr="00000000">
              <w:rPr>
                <w:rtl w:val="0"/>
              </w:rPr>
              <w:t xml:space="preserve">50.0%</w:t>
            </w:r>
          </w:p>
        </w:tc>
      </w:tr>
      <w:tr>
        <w:trPr>
          <w:trHeight w:val="480"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8">
            <w:pPr>
              <w:spacing w:line="240" w:lineRule="auto"/>
              <w:contextualSpacing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9">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核心团队</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A">
            <w:pPr>
              <w:spacing w:line="314.1818181818182" w:lineRule="auto"/>
              <w:contextualSpacing w:val="0"/>
              <w:jc w:val="center"/>
              <w:rPr/>
            </w:pPr>
            <w:r w:rsidDel="00000000" w:rsidR="00000000" w:rsidRPr="00000000">
              <w:rPr>
                <w:rtl w:val="0"/>
              </w:rPr>
              <w:t xml:space="preserve">30.0%</w:t>
            </w:r>
          </w:p>
        </w:tc>
      </w:tr>
      <w:tr>
        <w:trPr>
          <w:trHeight w:val="480"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B">
            <w:pPr>
              <w:spacing w:line="240" w:lineRule="auto"/>
              <w:contextualSpacing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C">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运营和预留</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D">
            <w:pPr>
              <w:spacing w:line="314.1818181818182" w:lineRule="auto"/>
              <w:contextualSpacing w:val="0"/>
              <w:jc w:val="center"/>
              <w:rPr/>
            </w:pPr>
            <w:r w:rsidDel="00000000" w:rsidR="00000000" w:rsidRPr="00000000">
              <w:rPr>
                <w:rtl w:val="0"/>
              </w:rPr>
              <w:t xml:space="preserve">20.0%</w:t>
            </w:r>
          </w:p>
        </w:tc>
      </w:tr>
      <w:tr>
        <w:trPr>
          <w:trHeight w:val="480" w:hRule="atLeast"/>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E">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新版白皮书介绍</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BF">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流通中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0">
            <w:pPr>
              <w:spacing w:line="314.1818181818182" w:lineRule="auto"/>
              <w:contextualSpacing w:val="0"/>
              <w:jc w:val="center"/>
              <w:rPr/>
            </w:pPr>
            <w:r w:rsidDel="00000000" w:rsidR="00000000" w:rsidRPr="00000000">
              <w:rPr>
                <w:rtl w:val="0"/>
              </w:rPr>
              <w:t xml:space="preserve">37.3%</w:t>
            </w:r>
          </w:p>
        </w:tc>
      </w:tr>
      <w:tr>
        <w:trPr>
          <w:trHeight w:val="480"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1">
            <w:pPr>
              <w:spacing w:line="240" w:lineRule="auto"/>
              <w:contextualSpacing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2">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墨客公司</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3">
            <w:pPr>
              <w:spacing w:line="314.1818181818182" w:lineRule="auto"/>
              <w:contextualSpacing w:val="0"/>
              <w:jc w:val="center"/>
              <w:rPr/>
            </w:pPr>
            <w:r w:rsidDel="00000000" w:rsidR="00000000" w:rsidRPr="00000000">
              <w:rPr>
                <w:rtl w:val="0"/>
              </w:rPr>
              <w:t xml:space="preserve">20.7%</w:t>
            </w:r>
          </w:p>
        </w:tc>
      </w:tr>
      <w:tr>
        <w:trPr>
          <w:trHeight w:val="480"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4">
            <w:pPr>
              <w:spacing w:line="240" w:lineRule="auto"/>
              <w:contextualSpacing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5">
            <w:pPr>
              <w:spacing w:line="314.1818181818182" w:lineRule="auto"/>
              <w:contextualSpacing w:val="0"/>
              <w:jc w:val="center"/>
              <w:rPr/>
            </w:pPr>
            <w:r w:rsidDel="00000000" w:rsidR="00000000" w:rsidRPr="00000000">
              <w:rPr>
                <w:rFonts w:ascii="Arial Unicode MS" w:cs="Arial Unicode MS" w:eastAsia="Arial Unicode MS" w:hAnsi="Arial Unicode MS"/>
                <w:rtl w:val="0"/>
              </w:rPr>
              <w:t xml:space="preserve">基金会</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C6">
            <w:pPr>
              <w:spacing w:line="314.1818181818182" w:lineRule="auto"/>
              <w:contextualSpacing w:val="0"/>
              <w:jc w:val="center"/>
              <w:rPr/>
            </w:pPr>
            <w:r w:rsidDel="00000000" w:rsidR="00000000" w:rsidRPr="00000000">
              <w:rPr>
                <w:rtl w:val="0"/>
              </w:rPr>
              <w:t xml:space="preserve">42.0%</w:t>
            </w:r>
          </w:p>
        </w:tc>
      </w:tr>
    </w:tbl>
    <w:p w:rsidR="00000000" w:rsidDel="00000000" w:rsidP="00000000" w:rsidRDefault="00000000" w:rsidRPr="00000000" w14:paraId="000000C7">
      <w:pPr>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资料来源：MOAC 商业白皮书，新版白皮书，SNC 分析部</w:t>
      </w:r>
      <w:r w:rsidDel="00000000" w:rsidR="00000000" w:rsidRPr="00000000">
        <w:rPr>
          <w:rtl w:val="0"/>
        </w:rPr>
      </w:r>
    </w:p>
    <w:p w:rsidR="00000000" w:rsidDel="00000000" w:rsidP="00000000" w:rsidRDefault="00000000" w:rsidRPr="00000000" w14:paraId="000000C8">
      <w:pPr>
        <w:pStyle w:val="Heading5"/>
        <w:contextualSpacing w:val="0"/>
        <w:rPr/>
      </w:pPr>
      <w:bookmarkStart w:colFirst="0" w:colLast="0" w:name="_wsnxndyjaqbz" w:id="14"/>
      <w:bookmarkEnd w:id="14"/>
      <w:r w:rsidDel="00000000" w:rsidR="00000000" w:rsidRPr="00000000">
        <w:rPr>
          <w:rFonts w:ascii="Arial Unicode MS" w:cs="Arial Unicode MS" w:eastAsia="Arial Unicode MS" w:hAnsi="Arial Unicode MS"/>
          <w:rtl w:val="0"/>
        </w:rPr>
        <w:t xml:space="preserve">Token 主要用途</w:t>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Fonts w:ascii="Arial Unicode MS" w:cs="Arial Unicode MS" w:eastAsia="Arial Unicode MS" w:hAnsi="Arial Unicode MS"/>
          <w:rtl w:val="0"/>
        </w:rPr>
        <w:t xml:space="preserve">MOAC 项目白皮书中强调，项目 Token 将仅作为 MoacChain 运行的虚拟燃料，它不是商品，也不具有任何其他用途或价值。</w:t>
      </w:r>
    </w:p>
    <w:p w:rsidR="00000000" w:rsidDel="00000000" w:rsidP="00000000" w:rsidRDefault="00000000" w:rsidRPr="00000000" w14:paraId="000000CB">
      <w:pPr>
        <w:pStyle w:val="Heading5"/>
        <w:contextualSpacing w:val="0"/>
        <w:rPr/>
      </w:pPr>
      <w:bookmarkStart w:colFirst="0" w:colLast="0" w:name="_v6skpmd3uh95" w:id="15"/>
      <w:bookmarkEnd w:id="15"/>
      <w:r w:rsidDel="00000000" w:rsidR="00000000" w:rsidRPr="00000000">
        <w:rPr>
          <w:rFonts w:ascii="Arial Unicode MS" w:cs="Arial Unicode MS" w:eastAsia="Arial Unicode MS" w:hAnsi="Arial Unicode MS"/>
          <w:rtl w:val="0"/>
        </w:rPr>
        <w:t xml:space="preserve">共识机制</w:t>
      </w:r>
    </w:p>
    <w:p w:rsidR="00000000" w:rsidDel="00000000" w:rsidP="00000000" w:rsidRDefault="00000000" w:rsidRPr="00000000" w14:paraId="000000CC">
      <w:pPr>
        <w:pStyle w:val="Heading2"/>
        <w:spacing w:after="0" w:before="0" w:lineRule="auto"/>
        <w:contextualSpacing w:val="0"/>
        <w:rPr>
          <w:sz w:val="22"/>
          <w:szCs w:val="22"/>
        </w:rPr>
      </w:pPr>
      <w:bookmarkStart w:colFirst="0" w:colLast="0" w:name="_elm617gnqqn0" w:id="16"/>
      <w:bookmarkEnd w:id="16"/>
      <w:r w:rsidDel="00000000" w:rsidR="00000000" w:rsidRPr="00000000">
        <w:rPr>
          <w:rtl w:val="0"/>
        </w:rPr>
      </w:r>
    </w:p>
    <w:p w:rsidR="00000000" w:rsidDel="00000000" w:rsidP="00000000" w:rsidRDefault="00000000" w:rsidRPr="00000000" w14:paraId="000000CD">
      <w:pPr>
        <w:pStyle w:val="Heading2"/>
        <w:spacing w:after="0" w:before="0" w:lineRule="auto"/>
        <w:contextualSpacing w:val="0"/>
        <w:rPr>
          <w:sz w:val="22"/>
          <w:szCs w:val="22"/>
        </w:rPr>
      </w:pPr>
      <w:bookmarkStart w:colFirst="0" w:colLast="0" w:name="_aozotsim2czj" w:id="17"/>
      <w:bookmarkEnd w:id="17"/>
      <w:r w:rsidDel="00000000" w:rsidR="00000000" w:rsidRPr="00000000">
        <w:rPr>
          <w:rFonts w:ascii="Arial Unicode MS" w:cs="Arial Unicode MS" w:eastAsia="Arial Unicode MS" w:hAnsi="Arial Unicode MS"/>
          <w:sz w:val="22"/>
          <w:szCs w:val="22"/>
          <w:rtl w:val="0"/>
        </w:rPr>
        <w:t xml:space="preserve">根据官方技术介绍，MOAC 项目采用分层共识机制：底层母链采用 PoW 共识机制，上层的子链开发可根据需要选择适合应用场景的共识系统和算法。</w:t>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Fonts w:ascii="Arial Unicode MS" w:cs="Arial Unicode MS" w:eastAsia="Arial Unicode MS" w:hAnsi="Arial Unicode MS"/>
          <w:rtl w:val="0"/>
        </w:rPr>
        <w:t xml:space="preserve">MOAC 白皮书介绍了目前可供选择的子链共识机制，包括常见的 PoS 共识和一系列额外的即插即用的共识系统，如活动证明（Proof of Activity）、销毁证明（Proof of Burn）、耗时证明（Proof of Elapsed Time）等。</w:t>
      </w: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Fonts w:ascii="Arial Unicode MS" w:cs="Arial Unicode MS" w:eastAsia="Arial Unicode MS" w:hAnsi="Arial Unicode MS"/>
          <w:rtl w:val="0"/>
        </w:rPr>
        <w:t xml:space="preserve">下图为 MOAC 区块浏览器列示的算力和挖矿难度等数据：</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drawing>
          <wp:inline distB="114300" distT="114300" distL="114300" distR="114300">
            <wp:extent cx="5734050" cy="965200"/>
            <wp:effectExtent b="0" l="0" r="0" t="0"/>
            <wp:docPr id="7"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Fonts w:ascii="Arial Unicode MS" w:cs="Arial Unicode MS" w:eastAsia="Arial Unicode MS" w:hAnsi="Arial Unicode MS"/>
          <w:rtl w:val="0"/>
        </w:rPr>
        <w:t xml:space="preserve">1.此共识机制的设计目的是使 MOAC 可以铺设几万个验证节点，以此提高 TPS 处理速度</w:t>
      </w:r>
      <w:r w:rsidDel="00000000" w:rsidR="00000000" w:rsidRPr="00000000">
        <w:rPr>
          <w:rFonts w:ascii="Arial Unicode MS" w:cs="Arial Unicode MS" w:eastAsia="Arial Unicode MS" w:hAnsi="Arial Unicode MS"/>
          <w:rtl w:val="0"/>
        </w:rPr>
        <w:t xml:space="preserve">。根据官方公布的主</w:t>
      </w:r>
      <w:r w:rsidDel="00000000" w:rsidR="00000000" w:rsidRPr="00000000">
        <w:rPr>
          <w:rFonts w:ascii="Arial Unicode MS" w:cs="Arial Unicode MS" w:eastAsia="Arial Unicode MS" w:hAnsi="Arial Unicode MS"/>
          <w:rtl w:val="0"/>
        </w:rPr>
        <w:t xml:space="preserve">网表现来看</w:t>
      </w:r>
      <w:r w:rsidDel="00000000" w:rsidR="00000000" w:rsidRPr="00000000">
        <w:rPr>
          <w:rFonts w:ascii="Arial Unicode MS" w:cs="Arial Unicode MS" w:eastAsia="Arial Unicode MS" w:hAnsi="Arial Unicode MS"/>
          <w:rtl w:val="0"/>
        </w:rPr>
        <w:t xml:space="preserve">，TPS 表现尚</w:t>
      </w:r>
      <w:r w:rsidDel="00000000" w:rsidR="00000000" w:rsidRPr="00000000">
        <w:rPr>
          <w:rFonts w:ascii="Arial Unicode MS" w:cs="Arial Unicode MS" w:eastAsia="Arial Unicode MS" w:hAnsi="Arial Unicode MS"/>
          <w:rtl w:val="0"/>
        </w:rPr>
        <w:t xml:space="preserve">可，官方新闻通稿如下图：</w:t>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drawing>
          <wp:inline distB="114300" distT="114300" distL="114300" distR="114300">
            <wp:extent cx="5734050" cy="965200"/>
            <wp:effectExtent b="0" l="0" r="0" t="0"/>
            <wp:docPr id="21"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Fonts w:ascii="Arial Unicode MS" w:cs="Arial Unicode MS" w:eastAsia="Arial Unicode MS" w:hAnsi="Arial Unicode MS"/>
          <w:rtl w:val="0"/>
        </w:rPr>
        <w:t xml:space="preserve">2.项目对于 Token 增发机制的描述存在冲突</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商业白皮书计划的供应将每年减半，技术白皮书描述的增发模式为每 4 年减半。下图分别为商业白皮书与技术白皮书关于增发的描述：</w:t>
      </w: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b w:val="1"/>
        </w:rPr>
      </w:pPr>
      <w:r w:rsidDel="00000000" w:rsidR="00000000" w:rsidRPr="00000000">
        <w:rPr>
          <w:rFonts w:ascii="Arial Unicode MS" w:cs="Arial Unicode MS" w:eastAsia="Arial Unicode MS" w:hAnsi="Arial Unicode MS"/>
          <w:b w:val="1"/>
          <w:rtl w:val="0"/>
        </w:rPr>
        <w:t xml:space="preserve">商业白皮书：</w:t>
      </w:r>
    </w:p>
    <w:p w:rsidR="00000000" w:rsidDel="00000000" w:rsidP="00000000" w:rsidRDefault="00000000" w:rsidRPr="00000000" w14:paraId="000000DE">
      <w:pPr>
        <w:contextualSpacing w:val="0"/>
        <w:rPr/>
      </w:pPr>
      <w:r w:rsidDel="00000000" w:rsidR="00000000" w:rsidRPr="00000000">
        <w:rPr/>
        <w:drawing>
          <wp:inline distB="114300" distT="114300" distL="114300" distR="114300">
            <wp:extent cx="5705475" cy="2095500"/>
            <wp:effectExtent b="0" l="0" r="0" t="0"/>
            <wp:docPr id="13"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054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contextualSpacing w:val="0"/>
        <w:rPr>
          <w:b w:val="1"/>
        </w:rPr>
      </w:pPr>
      <w:r w:rsidDel="00000000" w:rsidR="00000000" w:rsidRPr="00000000">
        <w:rPr>
          <w:rFonts w:ascii="Arial Unicode MS" w:cs="Arial Unicode MS" w:eastAsia="Arial Unicode MS" w:hAnsi="Arial Unicode MS"/>
          <w:b w:val="1"/>
          <w:rtl w:val="0"/>
        </w:rPr>
        <w:t xml:space="preserve">技术白皮书：</w:t>
      </w:r>
    </w:p>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5495925" cy="1314450"/>
            <wp:effectExtent b="0" l="0" r="0" t="0"/>
            <wp:docPr id="2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4959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Fonts w:ascii="Arial Unicode MS" w:cs="Arial Unicode MS" w:eastAsia="Arial Unicode MS" w:hAnsi="Arial Unicode MS"/>
          <w:rtl w:val="0"/>
        </w:rPr>
        <w:t xml:space="preserve">3.由于项目代码开源程度较低，无法通过代码层面判断 Token 锁仓，经标准共识与官方查证，官方回应目前无锁仓计划，其中 3,100 万生态扶持以及基金会用途的 Token 是锁仓的，但没有制定解锁机制。</w:t>
        <w:br w:type="textWrapping"/>
      </w:r>
    </w:p>
    <w:p w:rsidR="00000000" w:rsidDel="00000000" w:rsidP="00000000" w:rsidRDefault="00000000" w:rsidRPr="00000000" w14:paraId="000000E3">
      <w:pPr>
        <w:pStyle w:val="Heading3"/>
        <w:spacing w:before="280" w:line="360" w:lineRule="auto"/>
        <w:contextualSpacing w:val="0"/>
        <w:rPr>
          <w:b w:val="1"/>
          <w:color w:val="579a78"/>
          <w:sz w:val="36"/>
          <w:szCs w:val="36"/>
        </w:rPr>
      </w:pPr>
      <w:bookmarkStart w:colFirst="0" w:colLast="0" w:name="_aa01yp6vs5cj" w:id="18"/>
      <w:bookmarkEnd w:id="18"/>
      <w:r w:rsidDel="00000000" w:rsidR="00000000" w:rsidRPr="00000000">
        <w:rPr>
          <w:rFonts w:ascii="Arial Unicode MS" w:cs="Arial Unicode MS" w:eastAsia="Arial Unicode MS" w:hAnsi="Arial Unicode MS"/>
          <w:b w:val="1"/>
          <w:color w:val="579a78"/>
          <w:sz w:val="36"/>
          <w:szCs w:val="36"/>
          <w:rtl w:val="0"/>
        </w:rPr>
        <w:t xml:space="preserve">社群基础</w:t>
      </w:r>
    </w:p>
    <w:p w:rsidR="00000000" w:rsidDel="00000000" w:rsidP="00000000" w:rsidRDefault="00000000" w:rsidRPr="00000000" w14:paraId="000000E4">
      <w:pPr>
        <w:pStyle w:val="Heading5"/>
        <w:contextualSpacing w:val="0"/>
        <w:rPr>
          <w:rFonts w:ascii="Microsoft Yahei" w:cs="Microsoft Yahei" w:eastAsia="Microsoft Yahei" w:hAnsi="Microsoft Yahei"/>
          <w:color w:val="579a78"/>
          <w:sz w:val="30"/>
          <w:szCs w:val="30"/>
        </w:rPr>
      </w:pPr>
      <w:bookmarkStart w:colFirst="0" w:colLast="0" w:name="_sjoy852sd4c1" w:id="19"/>
      <w:bookmarkEnd w:id="19"/>
      <w:r w:rsidDel="00000000" w:rsidR="00000000" w:rsidRPr="00000000">
        <w:rPr>
          <w:rFonts w:ascii="Microsoft Yahei" w:cs="Microsoft Yahei" w:eastAsia="Microsoft Yahei" w:hAnsi="Microsoft Yahei"/>
          <w:color w:val="579a78"/>
          <w:sz w:val="30"/>
          <w:szCs w:val="30"/>
          <w:rtl w:val="0"/>
        </w:rPr>
        <w:t xml:space="preserve">用户社区</w:t>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Fonts w:ascii="Arial Unicode MS" w:cs="Arial Unicode MS" w:eastAsia="Arial Unicode MS" w:hAnsi="Arial Unicode MS"/>
          <w:rtl w:val="0"/>
        </w:rPr>
        <w:t xml:space="preserve">官方社群发展情况一般，关注度主要集中在 Twitter、Reddit、Telegram 三大社交平台，官方中文电报群交流较少，主要是咨询官方举办的积分活动的发言。其他平台的关注人数较少，内容发布与更新频率不高。</w:t>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b w:val="1"/>
        </w:rPr>
      </w:pPr>
      <w:r w:rsidDel="00000000" w:rsidR="00000000" w:rsidRPr="00000000">
        <w:rPr>
          <w:rtl w:val="0"/>
        </w:rPr>
      </w:r>
    </w:p>
    <w:tbl>
      <w:tblPr>
        <w:tblStyle w:val="Table2"/>
        <w:tblW w:w="86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5040"/>
        <w:gridCol w:w="2070"/>
        <w:tblGridChange w:id="0">
          <w:tblGrid>
            <w:gridCol w:w="1515"/>
            <w:gridCol w:w="5040"/>
            <w:gridCol w:w="207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E9">
            <w:pPr>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EA">
            <w:pPr>
              <w:contextualSpacing w:val="0"/>
              <w:jc w:val="center"/>
              <w:rPr>
                <w:b w:val="1"/>
              </w:rPr>
            </w:pPr>
            <w:r w:rsidDel="00000000" w:rsidR="00000000" w:rsidRPr="00000000">
              <w:rPr>
                <w:rFonts w:ascii="Arial Unicode MS" w:cs="Arial Unicode MS" w:eastAsia="Arial Unicode MS" w:hAnsi="Arial Unicode MS"/>
                <w:b w:val="1"/>
                <w:rtl w:val="0"/>
              </w:rPr>
              <w:t xml:space="preserve">地址</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0EB">
            <w:pPr>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C">
            <w:pPr>
              <w:contextualSpacing w:val="0"/>
              <w:jc w:val="center"/>
              <w:rPr/>
            </w:pPr>
            <w:r w:rsidDel="00000000" w:rsidR="00000000" w:rsidRPr="00000000">
              <w:rPr>
                <w:rtl w:val="0"/>
              </w:rPr>
              <w:t xml:space="preserve">Facebook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D">
            <w:pPr>
              <w:ind w:left="720" w:hanging="360"/>
              <w:contextualSpacing w:val="0"/>
              <w:jc w:val="center"/>
              <w:rPr/>
            </w:pPr>
            <w:r w:rsidDel="00000000" w:rsidR="00000000" w:rsidRPr="00000000">
              <w:rPr>
                <w:rtl w:val="0"/>
              </w:rPr>
              <w:t xml:space="preserve">https://www.facebook.com/moacchain/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contextualSpacing w:val="0"/>
              <w:jc w:val="center"/>
              <w:rPr/>
            </w:pPr>
            <w:r w:rsidDel="00000000" w:rsidR="00000000" w:rsidRPr="00000000">
              <w:rPr>
                <w:rFonts w:ascii="Arial Unicode MS" w:cs="Arial Unicode MS" w:eastAsia="Arial Unicode MS" w:hAnsi="Arial Unicode MS"/>
                <w:rtl w:val="0"/>
              </w:rPr>
              <w:t xml:space="preserve">关注者：181</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F">
            <w:pPr>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ind w:left="720" w:hanging="360"/>
              <w:contextualSpacing w:val="0"/>
              <w:jc w:val="center"/>
              <w:rPr/>
            </w:pPr>
            <w:r w:rsidDel="00000000" w:rsidR="00000000" w:rsidRPr="00000000">
              <w:rPr>
                <w:rtl w:val="0"/>
              </w:rPr>
              <w:t xml:space="preserve">https://twitter.com/moac_io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1">
            <w:pPr>
              <w:contextualSpacing w:val="0"/>
              <w:jc w:val="center"/>
              <w:rPr/>
            </w:pPr>
            <w:r w:rsidDel="00000000" w:rsidR="00000000" w:rsidRPr="00000000">
              <w:rPr>
                <w:rFonts w:ascii="Arial Unicode MS" w:cs="Arial Unicode MS" w:eastAsia="Arial Unicode MS" w:hAnsi="Arial Unicode MS"/>
                <w:rtl w:val="0"/>
              </w:rPr>
              <w:t xml:space="preserve">关注者：10,200</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contextualSpacing w:val="0"/>
              <w:jc w:val="center"/>
              <w:rPr/>
            </w:pPr>
            <w:r w:rsidDel="00000000" w:rsidR="00000000" w:rsidRPr="00000000">
              <w:rPr>
                <w:rtl w:val="0"/>
              </w:rPr>
              <w:t xml:space="preserve">Reddit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3">
            <w:pPr>
              <w:contextualSpacing w:val="0"/>
              <w:jc w:val="center"/>
              <w:rPr/>
            </w:pPr>
            <w:r w:rsidDel="00000000" w:rsidR="00000000" w:rsidRPr="00000000">
              <w:rPr>
                <w:rtl w:val="0"/>
              </w:rPr>
              <w:t xml:space="preserve">https://www.reddit.com/r/MOAC/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contextualSpacing w:val="0"/>
              <w:jc w:val="center"/>
              <w:rPr/>
            </w:pPr>
            <w:r w:rsidDel="00000000" w:rsidR="00000000" w:rsidRPr="00000000">
              <w:rPr>
                <w:rFonts w:ascii="Arial Unicode MS" w:cs="Arial Unicode MS" w:eastAsia="Arial Unicode MS" w:hAnsi="Arial Unicode MS"/>
                <w:rtl w:val="0"/>
              </w:rPr>
              <w:t xml:space="preserve">订阅者：9,700 </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6">
            <w:pPr>
              <w:contextualSpacing w:val="0"/>
              <w:jc w:val="center"/>
              <w:rPr/>
            </w:pPr>
            <w:hyperlink r:id="rId14">
              <w:r w:rsidDel="00000000" w:rsidR="00000000" w:rsidRPr="00000000">
                <w:rPr>
                  <w:rtl w:val="0"/>
                </w:rPr>
                <w:t xml:space="preserve">https://t.me/moacblockchain</w:t>
              </w:r>
            </w:hyperlink>
            <w:r w:rsidDel="00000000" w:rsidR="00000000" w:rsidRPr="00000000">
              <w:rPr>
                <w:rFonts w:ascii="Arial Unicode MS" w:cs="Arial Unicode MS" w:eastAsia="Arial Unicode MS" w:hAnsi="Arial Unicode MS"/>
                <w:rtl w:val="0"/>
              </w:rPr>
              <w:t xml:space="preserve">（英文）</w:t>
            </w:r>
            <w:r w:rsidDel="00000000" w:rsidR="00000000" w:rsidRPr="00000000">
              <w:rPr>
                <w:rtl w:val="0"/>
              </w:rPr>
            </w:r>
          </w:p>
          <w:p w:rsidR="00000000" w:rsidDel="00000000" w:rsidP="00000000" w:rsidRDefault="00000000" w:rsidRPr="00000000" w14:paraId="000000F7">
            <w:pPr>
              <w:contextualSpacing w:val="0"/>
              <w:jc w:val="center"/>
              <w:rPr/>
            </w:pPr>
            <w:r w:rsidDel="00000000" w:rsidR="00000000" w:rsidRPr="00000000">
              <w:rPr>
                <w:rFonts w:ascii="Arial Unicode MS" w:cs="Arial Unicode MS" w:eastAsia="Arial Unicode MS" w:hAnsi="Arial Unicode MS"/>
                <w:rtl w:val="0"/>
              </w:rPr>
              <w:t xml:space="preserve">https://t.me/moacchina（中文）</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contextualSpacing w:val="0"/>
              <w:jc w:val="center"/>
              <w:rPr/>
            </w:pPr>
            <w:r w:rsidDel="00000000" w:rsidR="00000000" w:rsidRPr="00000000">
              <w:rPr>
                <w:rFonts w:ascii="Arial Unicode MS" w:cs="Arial Unicode MS" w:eastAsia="Arial Unicode MS" w:hAnsi="Arial Unicode MS"/>
                <w:rtl w:val="0"/>
              </w:rPr>
              <w:t xml:space="preserve">成员数：17,149</w:t>
            </w:r>
          </w:p>
          <w:p w:rsidR="00000000" w:rsidDel="00000000" w:rsidP="00000000" w:rsidRDefault="00000000" w:rsidRPr="00000000" w14:paraId="000000F9">
            <w:pPr>
              <w:contextualSpacing w:val="0"/>
              <w:jc w:val="center"/>
              <w:rPr/>
            </w:pPr>
            <w:r w:rsidDel="00000000" w:rsidR="00000000" w:rsidRPr="00000000">
              <w:rPr>
                <w:rFonts w:ascii="Arial Unicode MS" w:cs="Arial Unicode MS" w:eastAsia="Arial Unicode MS" w:hAnsi="Arial Unicode MS"/>
                <w:rtl w:val="0"/>
              </w:rPr>
              <w:t xml:space="preserve">成员数：3,532</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contextualSpacing w:val="0"/>
              <w:jc w:val="center"/>
              <w:rPr/>
            </w:pPr>
            <w:r w:rsidDel="00000000" w:rsidR="00000000" w:rsidRPr="00000000">
              <w:rPr>
                <w:rtl w:val="0"/>
              </w:rPr>
              <w:t xml:space="preserve">Youtube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contextualSpacing w:val="0"/>
              <w:jc w:val="center"/>
              <w:rPr/>
            </w:pPr>
            <w:r w:rsidDel="00000000" w:rsidR="00000000" w:rsidRPr="00000000">
              <w:rPr>
                <w:rtl w:val="0"/>
              </w:rPr>
              <w:t xml:space="preserve">https://www.youtube.com/channel/UC_U54wsGNrm_Yivj5bH9i7Q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contextualSpacing w:val="0"/>
              <w:jc w:val="center"/>
              <w:rPr/>
            </w:pPr>
            <w:r w:rsidDel="00000000" w:rsidR="00000000" w:rsidRPr="00000000">
              <w:rPr>
                <w:rFonts w:ascii="Arial Unicode MS" w:cs="Arial Unicode MS" w:eastAsia="Arial Unicode MS" w:hAnsi="Arial Unicode MS"/>
                <w:rtl w:val="0"/>
              </w:rPr>
              <w:t xml:space="preserve">订阅者：71</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contextualSpacing w:val="0"/>
              <w:jc w:val="center"/>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E">
            <w:pPr>
              <w:contextualSpacing w:val="0"/>
              <w:jc w:val="center"/>
              <w:rPr/>
            </w:pPr>
            <w:r w:rsidDel="00000000" w:rsidR="00000000" w:rsidRPr="00000000">
              <w:rPr>
                <w:rtl w:val="0"/>
              </w:rPr>
              <w:t xml:space="preserve">https://medium.com/@moac_io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F">
            <w:pPr>
              <w:contextualSpacing w:val="0"/>
              <w:jc w:val="center"/>
              <w:rPr/>
            </w:pPr>
            <w:r w:rsidDel="00000000" w:rsidR="00000000" w:rsidRPr="00000000">
              <w:rPr>
                <w:rFonts w:ascii="Arial Unicode MS" w:cs="Arial Unicode MS" w:eastAsia="Arial Unicode MS" w:hAnsi="Arial Unicode MS"/>
                <w:rtl w:val="0"/>
              </w:rPr>
              <w:t xml:space="preserve">关注者：291</w:t>
            </w:r>
          </w:p>
        </w:tc>
      </w:tr>
    </w:tbl>
    <w:p w:rsidR="00000000" w:rsidDel="00000000" w:rsidP="00000000" w:rsidRDefault="00000000" w:rsidRPr="00000000" w14:paraId="00000100">
      <w:pPr>
        <w:contextualSpacing w:val="0"/>
        <w:jc w:val="center"/>
        <w:rPr>
          <w:i w:val="1"/>
          <w:sz w:val="20"/>
          <w:szCs w:val="20"/>
        </w:rPr>
      </w:pPr>
      <w:r w:rsidDel="00000000" w:rsidR="00000000" w:rsidRPr="00000000">
        <w:rPr>
          <w:rFonts w:ascii="Arial Unicode MS" w:cs="Arial Unicode MS" w:eastAsia="Arial Unicode MS" w:hAnsi="Arial Unicode MS"/>
          <w:i w:val="1"/>
          <w:sz w:val="20"/>
          <w:szCs w:val="20"/>
          <w:rtl w:val="0"/>
        </w:rPr>
        <w:t xml:space="preserve">资料来源：SNC 分析部</w:t>
      </w:r>
    </w:p>
    <w:p w:rsidR="00000000" w:rsidDel="00000000" w:rsidP="00000000" w:rsidRDefault="00000000" w:rsidRPr="00000000" w14:paraId="00000101">
      <w:pPr>
        <w:ind w:left="1440" w:firstLine="0"/>
        <w:contextualSpacing w:val="0"/>
        <w:rPr/>
      </w:pPr>
      <w:r w:rsidDel="00000000" w:rsidR="00000000" w:rsidRPr="00000000">
        <w:rPr>
          <w:rtl w:val="0"/>
        </w:rPr>
      </w:r>
    </w:p>
    <w:p w:rsidR="00000000" w:rsidDel="00000000" w:rsidP="00000000" w:rsidRDefault="00000000" w:rsidRPr="00000000" w14:paraId="00000102">
      <w:pPr>
        <w:pStyle w:val="Heading5"/>
        <w:contextualSpacing w:val="0"/>
        <w:rPr>
          <w:rFonts w:ascii="Microsoft Yahei" w:cs="Microsoft Yahei" w:eastAsia="Microsoft Yahei" w:hAnsi="Microsoft Yahei"/>
          <w:color w:val="579a78"/>
          <w:sz w:val="30"/>
          <w:szCs w:val="30"/>
        </w:rPr>
      </w:pPr>
      <w:bookmarkStart w:colFirst="0" w:colLast="0" w:name="_5c1qc0w30cev" w:id="20"/>
      <w:bookmarkEnd w:id="20"/>
      <w:r w:rsidDel="00000000" w:rsidR="00000000" w:rsidRPr="00000000">
        <w:rPr>
          <w:rFonts w:ascii="Microsoft Yahei" w:cs="Microsoft Yahei" w:eastAsia="Microsoft Yahei" w:hAnsi="Microsoft Yahei"/>
          <w:color w:val="579a78"/>
          <w:sz w:val="30"/>
          <w:szCs w:val="30"/>
          <w:rtl w:val="0"/>
        </w:rPr>
        <w:t xml:space="preserve">Google 趋势</w:t>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Fonts w:ascii="Arial Unicode MS" w:cs="Arial Unicode MS" w:eastAsia="Arial Unicode MS" w:hAnsi="Arial Unicode MS"/>
          <w:rtl w:val="0"/>
        </w:rPr>
        <w:t xml:space="preserve">根据 Google 趋势，目前搜索「MOAC」的热度较高的地区为意大利，其他地区依次为美国、泰国、加拿大、危地马拉。目前与「MOAC」关键词相关度高的主题是：钱包；</w:t>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highlight w:val="white"/>
        </w:rPr>
      </w:pPr>
      <w:r w:rsidDel="00000000" w:rsidR="00000000" w:rsidRPr="00000000">
        <w:rPr>
          <w:rFonts w:ascii="Arial Unicode MS" w:cs="Arial Unicode MS" w:eastAsia="Arial Unicode MS" w:hAnsi="Arial Unicode MS"/>
          <w:highlight w:val="white"/>
          <w:rtl w:val="0"/>
        </w:rPr>
        <w:t xml:space="preserve">谷歌趋势搜索如下图：</w:t>
      </w:r>
    </w:p>
    <w:p w:rsidR="00000000" w:rsidDel="00000000" w:rsidP="00000000" w:rsidRDefault="00000000" w:rsidRPr="00000000" w14:paraId="00000107">
      <w:pPr>
        <w:contextualSpacing w:val="0"/>
        <w:rPr/>
      </w:pPr>
      <w:r w:rsidDel="00000000" w:rsidR="00000000" w:rsidRPr="00000000">
        <w:rPr>
          <w:rtl w:val="0"/>
        </w:rPr>
        <w:br w:type="textWrapping"/>
      </w:r>
      <w:r w:rsidDel="00000000" w:rsidR="00000000" w:rsidRPr="00000000">
        <w:rPr/>
        <w:drawing>
          <wp:inline distB="114300" distT="114300" distL="114300" distR="114300">
            <wp:extent cx="5734050" cy="2971800"/>
            <wp:effectExtent b="0" l="0" r="0" t="0"/>
            <wp:docPr id="1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4050" cy="2971800"/>
                    </a:xfrm>
                    <a:prstGeom prst="rect"/>
                    <a:ln/>
                  </pic:spPr>
                </pic:pic>
              </a:graphicData>
            </a:graphic>
          </wp:inline>
        </w:drawing>
      </w:r>
      <w:r w:rsidDel="00000000" w:rsidR="00000000" w:rsidRPr="00000000">
        <w:rPr/>
        <w:drawing>
          <wp:inline distB="114300" distT="114300" distL="114300" distR="114300">
            <wp:extent cx="5734050" cy="1968500"/>
            <wp:effectExtent b="0" l="0" r="0" t="0"/>
            <wp:docPr id="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4050" cy="1968500"/>
                    </a:xfrm>
                    <a:prstGeom prst="rect"/>
                    <a:ln/>
                  </pic:spPr>
                </pic:pic>
              </a:graphicData>
            </a:graphic>
          </wp:inline>
        </w:drawing>
      </w:r>
      <w:r w:rsidDel="00000000" w:rsidR="00000000" w:rsidRPr="00000000">
        <w:rPr/>
        <w:drawing>
          <wp:inline distB="114300" distT="114300" distL="114300" distR="114300">
            <wp:extent cx="5734050" cy="1917700"/>
            <wp:effectExtent b="0" l="0" r="0" t="0"/>
            <wp:docPr id="18"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contextualSpacing w:val="0"/>
        <w:rPr>
          <w:highlight w:val="white"/>
        </w:rPr>
      </w:pPr>
      <w:r w:rsidDel="00000000" w:rsidR="00000000" w:rsidRPr="00000000">
        <w:rPr>
          <w:rtl w:val="0"/>
        </w:rPr>
      </w:r>
    </w:p>
    <w:p w:rsidR="00000000" w:rsidDel="00000000" w:rsidP="00000000" w:rsidRDefault="00000000" w:rsidRPr="00000000" w14:paraId="00000109">
      <w:pPr>
        <w:pStyle w:val="Heading5"/>
        <w:contextualSpacing w:val="0"/>
        <w:rPr>
          <w:rFonts w:ascii="Microsoft Yahei" w:cs="Microsoft Yahei" w:eastAsia="Microsoft Yahei" w:hAnsi="Microsoft Yahei"/>
          <w:color w:val="579a78"/>
          <w:sz w:val="30"/>
          <w:szCs w:val="30"/>
        </w:rPr>
      </w:pPr>
      <w:bookmarkStart w:colFirst="0" w:colLast="0" w:name="_tgvrj09yaw3l" w:id="21"/>
      <w:bookmarkEnd w:id="21"/>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highlight w:val="white"/>
        </w:rPr>
      </w:pPr>
      <w:r w:rsidDel="00000000" w:rsidR="00000000" w:rsidRPr="00000000">
        <w:rPr>
          <w:rFonts w:ascii="Arial Unicode MS" w:cs="Arial Unicode MS" w:eastAsia="Arial Unicode MS" w:hAnsi="Arial Unicode MS"/>
          <w:highlight w:val="white"/>
          <w:rtl w:val="0"/>
        </w:rPr>
        <w:t xml:space="preserve">官方未在 GitHub 充分开源其代码，其主页有 3 个库，主要的库是 moac-core ，该库有 52 个 Watch、118 个 Star、32 个 Fork、25 个 Commits、1 个 Branch、10 个 Releases、4 个 Contributors。</w:t>
      </w:r>
    </w:p>
    <w:p w:rsidR="00000000" w:rsidDel="00000000" w:rsidP="00000000" w:rsidRDefault="00000000" w:rsidRPr="00000000" w14:paraId="0000010C">
      <w:pPr>
        <w:contextualSpacing w:val="0"/>
        <w:rPr>
          <w:highlight w:val="white"/>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highlight w:val="white"/>
        </w:rPr>
        <w:drawing>
          <wp:inline distB="114300" distT="114300" distL="114300" distR="114300">
            <wp:extent cx="5734050" cy="2120900"/>
            <wp:effectExtent b="0" l="0" r="0" t="0"/>
            <wp:docPr id="20"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4050" cy="2120900"/>
                    </a:xfrm>
                    <a:prstGeom prst="rect"/>
                    <a:ln/>
                  </pic:spPr>
                </pic:pic>
              </a:graphicData>
            </a:graphic>
          </wp:inline>
        </w:drawing>
      </w:r>
      <w:r w:rsidDel="00000000" w:rsidR="00000000" w:rsidRPr="00000000">
        <w:rPr>
          <w:highlight w:val="white"/>
        </w:rPr>
        <w:drawing>
          <wp:inline distB="114300" distT="114300" distL="114300" distR="114300">
            <wp:extent cx="5734050" cy="3314700"/>
            <wp:effectExtent b="0" l="0" r="0" t="0"/>
            <wp:docPr id="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contextualSpacing w:val="0"/>
        <w:jc w:val="center"/>
        <w:rPr>
          <w:i w:val="1"/>
          <w:sz w:val="20"/>
          <w:szCs w:val="20"/>
        </w:rPr>
      </w:pPr>
      <w:r w:rsidDel="00000000" w:rsidR="00000000" w:rsidRPr="00000000">
        <w:rPr>
          <w:rFonts w:ascii="Arial Unicode MS" w:cs="Arial Unicode MS" w:eastAsia="Arial Unicode MS" w:hAnsi="Arial Unicode MS"/>
          <w:i w:val="1"/>
          <w:sz w:val="20"/>
          <w:szCs w:val="20"/>
          <w:rtl w:val="0"/>
        </w:rPr>
        <w:t xml:space="preserve">资料来源：GitHub，SNC 分析部</w:t>
      </w:r>
    </w:p>
    <w:p w:rsidR="00000000" w:rsidDel="00000000" w:rsidP="00000000" w:rsidRDefault="00000000" w:rsidRPr="00000000" w14:paraId="0000010F">
      <w:pPr>
        <w:contextualSpacing w:val="0"/>
        <w:rPr>
          <w:highlight w:val="white"/>
        </w:rPr>
      </w:pPr>
      <w:r w:rsidDel="00000000" w:rsidR="00000000" w:rsidRPr="00000000">
        <w:rPr>
          <w:rtl w:val="0"/>
        </w:rPr>
      </w:r>
    </w:p>
    <w:p w:rsidR="00000000" w:rsidDel="00000000" w:rsidP="00000000" w:rsidRDefault="00000000" w:rsidRPr="00000000" w14:paraId="00000110">
      <w:pPr>
        <w:contextualSpacing w:val="0"/>
        <w:rPr>
          <w:b w:val="1"/>
          <w:color w:val="579a78"/>
          <w:sz w:val="36"/>
          <w:szCs w:val="36"/>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11">
      <w:pPr>
        <w:spacing w:line="360" w:lineRule="auto"/>
        <w:contextualSpacing w:val="0"/>
        <w:rPr>
          <w:sz w:val="24"/>
          <w:szCs w:val="24"/>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Fonts w:ascii="Arial Unicode MS" w:cs="Arial Unicode MS" w:eastAsia="Arial Unicode MS" w:hAnsi="Arial Unicode MS"/>
          <w:rtl w:val="0"/>
        </w:rPr>
        <w:t xml:space="preserve">代码提交不活跃，在 8 月 13</w:t>
      </w:r>
      <w:ins w:author="Guo Cheng" w:id="5" w:date="2018-08-30T12:12:37Z">
        <w:r w:rsidDel="00000000" w:rsidR="00000000" w:rsidRPr="00000000">
          <w:rPr>
            <w:rtl w:val="0"/>
          </w:rPr>
          <w:t xml:space="preserve"> </w:t>
        </w:r>
      </w:ins>
      <w:r w:rsidDel="00000000" w:rsidR="00000000" w:rsidRPr="00000000">
        <w:rPr>
          <w:rFonts w:ascii="Arial Unicode MS" w:cs="Arial Unicode MS" w:eastAsia="Arial Unicode MS" w:hAnsi="Arial Unicode MS"/>
          <w:rtl w:val="0"/>
        </w:rPr>
        <w:t xml:space="preserve">日 CryptoMiso 12 个月指数代码提交次数中排名第 460，一共 23</w:t>
      </w:r>
      <w:ins w:author="Guo Cheng" w:id="6" w:date="2018-08-30T12:12:42Z">
        <w:r w:rsidDel="00000000" w:rsidR="00000000" w:rsidRPr="00000000">
          <w:rPr>
            <w:rtl w:val="0"/>
          </w:rPr>
          <w:t xml:space="preserve"> </w:t>
        </w:r>
      </w:ins>
      <w:r w:rsidDel="00000000" w:rsidR="00000000" w:rsidRPr="00000000">
        <w:rPr>
          <w:rFonts w:ascii="Arial Unicode MS" w:cs="Arial Unicode MS" w:eastAsia="Arial Unicode MS" w:hAnsi="Arial Unicode MS"/>
          <w:rtl w:val="0"/>
        </w:rPr>
        <w:t xml:space="preserve">个 Commits。</w:t>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color w:val="333333"/>
          <w:highlight w:val="white"/>
        </w:rPr>
      </w:pPr>
      <w:r w:rsidDel="00000000" w:rsidR="00000000" w:rsidRPr="00000000">
        <w:rPr>
          <w:color w:val="333333"/>
          <w:highlight w:val="white"/>
        </w:rPr>
        <w:drawing>
          <wp:inline distB="114300" distT="114300" distL="114300" distR="114300">
            <wp:extent cx="5734050" cy="3606800"/>
            <wp:effectExtent b="0" l="0" r="0" t="0"/>
            <wp:docPr id="11"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rPr>
          <w:color w:val="333333"/>
          <w:highlight w:val="white"/>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Fonts w:ascii="Arial Unicode MS" w:cs="Arial Unicode MS" w:eastAsia="Arial Unicode MS" w:hAnsi="Arial Unicode MS"/>
          <w:rtl w:val="0"/>
        </w:rPr>
        <w:t xml:space="preserve">根据 SNC 发布的代码更新排名小程序中显示，近 90 天项目提交代码行数为 330,168 ，排名第 51；有效代码提交行数为 287,916 ，排名第 51。</w:t>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jc w:val="center"/>
        <w:rPr/>
      </w:pPr>
      <w:r w:rsidDel="00000000" w:rsidR="00000000" w:rsidRPr="00000000">
        <w:rPr/>
        <w:drawing>
          <wp:inline distB="114300" distT="114300" distL="114300" distR="114300">
            <wp:extent cx="2447925" cy="4095750"/>
            <wp:effectExtent b="0" l="0" r="0" t="0"/>
            <wp:docPr id="23" name="image47.png"/>
            <a:graphic>
              <a:graphicData uri="http://schemas.openxmlformats.org/drawingml/2006/picture">
                <pic:pic>
                  <pic:nvPicPr>
                    <pic:cNvPr id="0" name="image47.png"/>
                    <pic:cNvPicPr preferRelativeResize="0"/>
                  </pic:nvPicPr>
                  <pic:blipFill>
                    <a:blip r:embed="rId21"/>
                    <a:srcRect b="14007" l="0" r="0" t="2334"/>
                    <a:stretch>
                      <a:fillRect/>
                    </a:stretch>
                  </pic:blipFill>
                  <pic:spPr>
                    <a:xfrm>
                      <a:off x="0" y="0"/>
                      <a:ext cx="244792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jc w:val="center"/>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Fonts w:ascii="Arial Unicode MS" w:cs="Arial Unicode MS" w:eastAsia="Arial Unicode MS" w:hAnsi="Arial Unicode MS"/>
          <w:rtl w:val="0"/>
        </w:rPr>
        <w:t xml:space="preserve">开发者社群关注度低，Watch 、Fork 和 Star 的数量较少；主力开发者数量较少，没有提交 Commits 数量超过 50 的贡献者。</w:t>
      </w:r>
    </w:p>
    <w:p w:rsidR="00000000" w:rsidDel="00000000" w:rsidP="00000000" w:rsidRDefault="00000000" w:rsidRPr="00000000" w14:paraId="0000011B">
      <w:pPr>
        <w:contextualSpacing w:val="0"/>
        <w:rPr>
          <w:color w:val="333333"/>
          <w:highlight w:val="white"/>
        </w:rPr>
      </w:pPr>
      <w:r w:rsidDel="00000000" w:rsidR="00000000" w:rsidRPr="00000000">
        <w:rPr>
          <w:rtl w:val="0"/>
        </w:rPr>
      </w:r>
    </w:p>
    <w:p w:rsidR="00000000" w:rsidDel="00000000" w:rsidP="00000000" w:rsidRDefault="00000000" w:rsidRPr="00000000" w14:paraId="0000011C">
      <w:pPr>
        <w:contextualSpacing w:val="0"/>
        <w:rPr>
          <w:color w:val="333333"/>
          <w:highlight w:val="white"/>
        </w:rPr>
      </w:pPr>
      <w:r w:rsidDel="00000000" w:rsidR="00000000" w:rsidRPr="00000000">
        <w:rPr>
          <w:color w:val="333333"/>
          <w:highlight w:val="white"/>
        </w:rPr>
        <w:drawing>
          <wp:inline distB="114300" distT="114300" distL="114300" distR="114300">
            <wp:extent cx="5734050" cy="4057650"/>
            <wp:effectExtent b="0" l="0" r="0" t="0"/>
            <wp:docPr id="1" name="image25.png"/>
            <a:graphic>
              <a:graphicData uri="http://schemas.openxmlformats.org/drawingml/2006/picture">
                <pic:pic>
                  <pic:nvPicPr>
                    <pic:cNvPr id="0" name="image25.png"/>
                    <pic:cNvPicPr preferRelativeResize="0"/>
                  </pic:nvPicPr>
                  <pic:blipFill>
                    <a:blip r:embed="rId22"/>
                    <a:srcRect b="1616" l="0" r="0" t="0"/>
                    <a:stretch>
                      <a:fillRect/>
                    </a:stretch>
                  </pic:blipFill>
                  <pic:spPr>
                    <a:xfrm>
                      <a:off x="0" y="0"/>
                      <a:ext cx="57340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rPr>
          <w:color w:val="333333"/>
          <w:highlight w:val="white"/>
        </w:rPr>
      </w:pPr>
      <w:r w:rsidDel="00000000" w:rsidR="00000000" w:rsidRPr="00000000">
        <w:rPr>
          <w:rtl w:val="0"/>
        </w:rPr>
      </w:r>
    </w:p>
    <w:p w:rsidR="00000000" w:rsidDel="00000000" w:rsidP="00000000" w:rsidRDefault="00000000" w:rsidRPr="00000000" w14:paraId="0000011E">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nkcxlk3958i9" w:id="22"/>
      <w:bookmarkEnd w:id="22"/>
      <w:r w:rsidDel="00000000" w:rsidR="00000000" w:rsidRPr="00000000">
        <w:rPr>
          <w:rFonts w:ascii="Arial Unicode MS" w:cs="Arial Unicode MS" w:eastAsia="Arial Unicode MS" w:hAnsi="Arial Unicode MS"/>
          <w:b w:val="1"/>
          <w:color w:val="579a78"/>
          <w:sz w:val="36"/>
          <w:szCs w:val="36"/>
          <w:rtl w:val="0"/>
        </w:rPr>
        <w:t xml:space="preserve">团队分析</w:t>
      </w: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Fonts w:ascii="Arial Unicode MS" w:cs="Arial Unicode MS" w:eastAsia="Arial Unicode MS" w:hAnsi="Arial Unicode MS"/>
          <w:rtl w:val="0"/>
        </w:rPr>
        <w:t xml:space="preserve">根据官方的最新公告，MOAC 团队的任职信息如下：</w:t>
      </w:r>
    </w:p>
    <w:p w:rsidR="00000000" w:rsidDel="00000000" w:rsidP="00000000" w:rsidRDefault="00000000" w:rsidRPr="00000000" w14:paraId="00000121">
      <w:pPr>
        <w:contextualSpacing w:val="0"/>
        <w:rPr/>
      </w:pPr>
      <w:r w:rsidDel="00000000" w:rsidR="00000000" w:rsidRPr="00000000">
        <w:rPr>
          <w:rtl w:val="0"/>
        </w:rPr>
      </w:r>
    </w:p>
    <w:tbl>
      <w:tblPr>
        <w:tblStyle w:val="Table3"/>
        <w:tblW w:w="82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770"/>
        <w:gridCol w:w="5265"/>
        <w:tblGridChange w:id="0">
          <w:tblGrid>
            <w:gridCol w:w="1245"/>
            <w:gridCol w:w="1770"/>
            <w:gridCol w:w="526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周沙</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p w:rsidR="00000000" w:rsidDel="00000000" w:rsidP="00000000" w:rsidRDefault="00000000" w:rsidRPr="00000000" w14:paraId="00000127">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董事长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硅谷风投精准资本创始人；</w:t>
            </w:r>
          </w:p>
          <w:p w:rsidR="00000000" w:rsidDel="00000000" w:rsidP="00000000" w:rsidRDefault="00000000" w:rsidRPr="00000000" w14:paraId="00000129">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曾在惠普、Alteron、NetScaler、NetScreen 工作；</w:t>
            </w:r>
          </w:p>
          <w:p w:rsidR="00000000" w:rsidDel="00000000" w:rsidP="00000000" w:rsidRDefault="00000000" w:rsidRPr="00000000" w14:paraId="0000012A">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井通科技创始人。</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陈小虎</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创始人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井通科技首席科学家；</w:t>
            </w:r>
          </w:p>
          <w:p w:rsidR="00000000" w:rsidDel="00000000" w:rsidP="00000000" w:rsidRDefault="00000000" w:rsidRPr="00000000" w14:paraId="0000012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MOAC 项目技术负责人。</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杨歆乐</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创始人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曾在美国 Walmart、Intel、Nike 任职；</w:t>
            </w:r>
          </w:p>
          <w:p w:rsidR="00000000" w:rsidDel="00000000" w:rsidP="00000000" w:rsidRDefault="00000000" w:rsidRPr="00000000" w14:paraId="0000013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现任井通美国分公司首席架构师。</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王焱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首席业务发展官</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Outpost Capital 联合创始人；</w:t>
            </w:r>
          </w:p>
          <w:p w:rsidR="00000000" w:rsidDel="00000000" w:rsidP="00000000" w:rsidRDefault="00000000" w:rsidRPr="00000000" w14:paraId="00000136">
            <w:pPr>
              <w:widowControl w:val="0"/>
              <w:spacing w:line="240" w:lineRule="auto"/>
              <w:contextualSpacing w:val="0"/>
              <w:rPr>
                <w:rFonts w:ascii="Verdana" w:cs="Verdana" w:eastAsia="Verdana" w:hAnsi="Verdana"/>
                <w:color w:val="222222"/>
                <w:sz w:val="17"/>
                <w:szCs w:val="17"/>
                <w:highlight w:val="white"/>
              </w:rPr>
            </w:pPr>
            <w:r w:rsidDel="00000000" w:rsidR="00000000" w:rsidRPr="00000000">
              <w:rPr>
                <w:rFonts w:ascii="Arial Unicode MS" w:cs="Arial Unicode MS" w:eastAsia="Arial Unicode MS" w:hAnsi="Arial Unicode MS"/>
                <w:rtl w:val="0"/>
              </w:rPr>
              <w:t xml:space="preserve">专注于 VR 、AR、区块链和其他技术。</w:t>
            </w:r>
            <w:r w:rsidDel="00000000" w:rsidR="00000000" w:rsidRPr="00000000">
              <w:rPr>
                <w:rtl w:val="0"/>
              </w:rPr>
            </w:r>
          </w:p>
        </w:tc>
      </w:tr>
    </w:tbl>
    <w:p w:rsidR="00000000" w:rsidDel="00000000" w:rsidP="00000000" w:rsidRDefault="00000000" w:rsidRPr="00000000" w14:paraId="00000137">
      <w:pPr>
        <w:contextualSpacing w:val="0"/>
        <w:jc w:val="center"/>
        <w:rPr>
          <w:i w:val="1"/>
          <w:sz w:val="20"/>
          <w:szCs w:val="20"/>
        </w:rPr>
      </w:pPr>
      <w:r w:rsidDel="00000000" w:rsidR="00000000" w:rsidRPr="00000000">
        <w:rPr>
          <w:rFonts w:ascii="Arial Unicode MS" w:cs="Arial Unicode MS" w:eastAsia="Arial Unicode MS" w:hAnsi="Arial Unicode MS"/>
          <w:i w:val="1"/>
          <w:sz w:val="20"/>
          <w:szCs w:val="20"/>
          <w:rtl w:val="0"/>
        </w:rPr>
        <w:t xml:space="preserve">资料来源：MOAC 白皮书，SNC 分析部</w:t>
      </w:r>
    </w:p>
    <w:p w:rsidR="00000000" w:rsidDel="00000000" w:rsidP="00000000" w:rsidRDefault="00000000" w:rsidRPr="00000000" w14:paraId="00000138">
      <w:pPr>
        <w:contextualSpacing w:val="0"/>
        <w:rPr/>
      </w:pPr>
      <w:r w:rsidDel="00000000" w:rsidR="00000000" w:rsidRPr="00000000">
        <w:rPr>
          <w:rtl w:val="0"/>
        </w:rPr>
      </w:r>
    </w:p>
    <w:p w:rsidR="00000000" w:rsidDel="00000000" w:rsidP="00000000" w:rsidRDefault="00000000" w:rsidRPr="00000000" w14:paraId="00000139">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Fonts w:ascii="Arial Unicode MS" w:cs="Arial Unicode MS" w:eastAsia="Arial Unicode MS" w:hAnsi="Arial Unicode MS"/>
          <w:rtl w:val="0"/>
        </w:rPr>
        <w:t xml:space="preserve">MOAC 中文官网的公司介绍中仅简单提及三位创始人：周沙、陈小虎和杨歆乐。根据标准共识对不同版本的白皮书和官网资料对比发现，原创始团队成员李正鹏在新版白皮书与官网中都未被提及。</w:t>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Fonts w:ascii="Arial Unicode MS" w:cs="Arial Unicode MS" w:eastAsia="Arial Unicode MS" w:hAnsi="Arial Unicode MS"/>
          <w:rtl w:val="0"/>
        </w:rPr>
        <w:t xml:space="preserve">根据天眼查资料显示，李正鹏为井创科技法人代表，该公司是井通科技的大股东。通</w:t>
      </w:r>
      <w:r w:rsidDel="00000000" w:rsidR="00000000" w:rsidRPr="00000000">
        <w:rPr>
          <w:rFonts w:ascii="Arial Unicode MS" w:cs="Arial Unicode MS" w:eastAsia="Arial Unicode MS" w:hAnsi="Arial Unicode MS"/>
          <w:rtl w:val="0"/>
        </w:rPr>
        <w:t xml:space="preserve">过对比核心人员资料可以看出，MOAC 项目创始团队与井创科技和井通科技存在高度重叠，井通科技</w:t>
      </w:r>
      <w:r w:rsidDel="00000000" w:rsidR="00000000" w:rsidRPr="00000000">
        <w:rPr>
          <w:rFonts w:ascii="Arial Unicode MS" w:cs="Arial Unicode MS" w:eastAsia="Arial Unicode MS" w:hAnsi="Arial Unicode MS"/>
          <w:rtl w:val="0"/>
        </w:rPr>
        <w:t xml:space="preserve">旗下另一个区块链项目 DAB 的专家团队中也列示了周沙和陈小虎为专家团队成员。</w:t>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Fonts w:ascii="Arial Unicode MS" w:cs="Arial Unicode MS" w:eastAsia="Arial Unicode MS" w:hAnsi="Arial Unicode MS"/>
          <w:rtl w:val="0"/>
        </w:rPr>
        <w:t xml:space="preserve">天眼查中关于李正鹏和井通科技信息如下：</w:t>
      </w:r>
    </w:p>
    <w:p w:rsidR="00000000" w:rsidDel="00000000" w:rsidP="00000000" w:rsidRDefault="00000000" w:rsidRPr="00000000" w14:paraId="00000140">
      <w:pPr>
        <w:contextualSpacing w:val="0"/>
        <w:rPr/>
      </w:pPr>
      <w:r w:rsidDel="00000000" w:rsidR="00000000" w:rsidRPr="00000000">
        <w:rPr/>
        <w:drawing>
          <wp:inline distB="114300" distT="114300" distL="114300" distR="114300">
            <wp:extent cx="5734050" cy="1016000"/>
            <wp:effectExtent b="0" l="0" r="0" t="0"/>
            <wp:docPr id="1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40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drawing>
          <wp:inline distB="114300" distT="114300" distL="114300" distR="114300">
            <wp:extent cx="5200650" cy="3238500"/>
            <wp:effectExtent b="0" l="0" r="0" t="0"/>
            <wp:docPr id="1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2006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Fonts w:ascii="Arial Unicode MS" w:cs="Arial Unicode MS" w:eastAsia="Arial Unicode MS" w:hAnsi="Arial Unicode MS"/>
          <w:rtl w:val="0"/>
        </w:rPr>
        <w:t xml:space="preserve">目前官网列示的核心团队人员较少，且多在另一区块链开发项目兼有职务，鉴于该项目开发难度较大，在诸多技术领域有创新性设计，</w:t>
      </w:r>
      <w:ins w:author="Guo Cheng" w:id="7" w:date="2018-08-30T12:14:19Z">
        <w:r w:rsidDel="00000000" w:rsidR="00000000" w:rsidRPr="00000000">
          <w:rPr>
            <w:rtl w:val="0"/>
          </w:rPr>
          <w:t xml:space="preserve">但</w:t>
        </w:r>
      </w:ins>
      <w:r w:rsidDel="00000000" w:rsidR="00000000" w:rsidRPr="00000000">
        <w:rPr>
          <w:rFonts w:ascii="Arial Unicode MS" w:cs="Arial Unicode MS" w:eastAsia="Arial Unicode MS" w:hAnsi="Arial Unicode MS"/>
          <w:rtl w:val="0"/>
        </w:rPr>
        <w:t xml:space="preserve">从目前的公布的团队人员看，顺利完成技术开发存在较大风险。</w:t>
        <w:br w:type="textWrapping"/>
      </w:r>
      <w:r w:rsidDel="00000000" w:rsidR="00000000" w:rsidRPr="00000000">
        <w:rPr>
          <w:rtl w:val="0"/>
        </w:rPr>
      </w:r>
    </w:p>
    <w:p w:rsidR="00000000" w:rsidDel="00000000" w:rsidP="00000000" w:rsidRDefault="00000000" w:rsidRPr="00000000" w14:paraId="00000144">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qj1utpjpo9e" w:id="23"/>
      <w:bookmarkEnd w:id="23"/>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pStyle w:val="Heading4"/>
        <w:spacing w:after="0" w:before="0" w:lineRule="auto"/>
        <w:contextualSpacing w:val="0"/>
        <w:rPr>
          <w:rFonts w:ascii="Microsoft Yahei" w:cs="Microsoft Yahei" w:eastAsia="Microsoft Yahei" w:hAnsi="Microsoft Yahei"/>
          <w:b w:val="1"/>
          <w:color w:val="579a78"/>
          <w:sz w:val="30"/>
          <w:szCs w:val="30"/>
        </w:rPr>
      </w:pPr>
      <w:bookmarkStart w:colFirst="0" w:colLast="0" w:name="_zen9w8mboy2r" w:id="24"/>
      <w:bookmarkEnd w:id="24"/>
      <w:r w:rsidDel="00000000" w:rsidR="00000000" w:rsidRPr="00000000">
        <w:rPr>
          <w:rFonts w:ascii="Microsoft Yahei" w:cs="Microsoft Yahei" w:eastAsia="Microsoft Yahei" w:hAnsi="Microsoft Yahei"/>
          <w:color w:val="579a78"/>
          <w:sz w:val="30"/>
          <w:szCs w:val="30"/>
          <w:rtl w:val="0"/>
        </w:rPr>
        <w:t xml:space="preserve">基金会</w:t>
      </w:r>
      <w:r w:rsidDel="00000000" w:rsidR="00000000" w:rsidRPr="00000000">
        <w:rPr>
          <w:rtl w:val="0"/>
        </w:rPr>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Fonts w:ascii="Arial Unicode MS" w:cs="Arial Unicode MS" w:eastAsia="Arial Unicode MS" w:hAnsi="Arial Unicode MS"/>
          <w:rtl w:val="0"/>
        </w:rPr>
        <w:t xml:space="preserve">根据目前披露的的信息，</w:t>
      </w:r>
      <w:r w:rsidDel="00000000" w:rsidR="00000000" w:rsidRPr="00000000">
        <w:rPr>
          <w:rFonts w:ascii="Arial Unicode MS" w:cs="Arial Unicode MS" w:eastAsia="Arial Unicode MS" w:hAnsi="Arial Unicode MS"/>
          <w:rtl w:val="0"/>
        </w:rPr>
        <w:t xml:space="preserve">MOAC 并未公布链上治理机制，</w:t>
      </w:r>
      <w:r w:rsidDel="00000000" w:rsidR="00000000" w:rsidRPr="00000000">
        <w:rPr>
          <w:rFonts w:ascii="Arial Unicode MS" w:cs="Arial Unicode MS" w:eastAsia="Arial Unicode MS" w:hAnsi="Arial Unicode MS"/>
          <w:rtl w:val="0"/>
        </w:rPr>
        <w:t xml:space="preserve">MOAC 项目最终将由 MOAC 基金会管理，MOAC 基金会的愿景是通过和谐，可访问性和易用性来互连和发展区块链市场。</w:t>
      </w: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contextualSpacing w:val="0"/>
        <w:rPr/>
      </w:pPr>
      <w:r w:rsidDel="00000000" w:rsidR="00000000" w:rsidRPr="00000000">
        <w:rPr>
          <w:rFonts w:ascii="Arial Unicode MS" w:cs="Arial Unicode MS" w:eastAsia="Arial Unicode MS" w:hAnsi="Arial Unicode MS"/>
          <w:rtl w:val="0"/>
        </w:rPr>
        <w:t xml:space="preserve">MOAC 基金会是一家在新加坡成立的合作非营利组织，负责有效使用 MOAC 储备的 Token 销售所产生的资金，负责所有平台开发应用程序和相关服务，持续维护和支持社</w:t>
      </w:r>
      <w:r w:rsidDel="00000000" w:rsidR="00000000" w:rsidRPr="00000000">
        <w:rPr>
          <w:rFonts w:ascii="Arial Unicode MS" w:cs="Arial Unicode MS" w:eastAsia="Arial Unicode MS" w:hAnsi="Arial Unicode MS"/>
          <w:rtl w:val="0"/>
        </w:rPr>
        <w:t xml:space="preserve">区的宣传内容。</w:t>
      </w:r>
    </w:p>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Fonts w:ascii="Arial Unicode MS" w:cs="Arial Unicode MS" w:eastAsia="Arial Unicode MS" w:hAnsi="Arial Unicode MS"/>
          <w:rtl w:val="0"/>
        </w:rPr>
        <w:t xml:space="preserve">根据官方介绍，MOAC Blockchain Tech 是一家注册营利性美国公司，在加利福尼亚州帕洛阿尔托设有执行办公室，并在中国北京设有扩展开发团队。</w:t>
      </w:r>
    </w:p>
    <w:p w:rsidR="00000000" w:rsidDel="00000000" w:rsidP="00000000" w:rsidRDefault="00000000" w:rsidRPr="00000000" w14:paraId="0000014D">
      <w:pPr>
        <w:contextualSpacing w:val="0"/>
        <w:rPr/>
      </w:pPr>
      <w:r w:rsidDel="00000000" w:rsidR="00000000" w:rsidRPr="00000000">
        <w:rPr>
          <w:rtl w:val="0"/>
        </w:rPr>
      </w:r>
    </w:p>
    <w:p w:rsidR="00000000" w:rsidDel="00000000" w:rsidP="00000000" w:rsidRDefault="00000000" w:rsidRPr="00000000" w14:paraId="0000014E">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Fonts w:ascii="Arial Unicode MS" w:cs="Arial Unicode MS" w:eastAsia="Arial Unicode MS" w:hAnsi="Arial Unicode MS"/>
          <w:rtl w:val="0"/>
        </w:rPr>
        <w:t xml:space="preserve">MOAC 项目基金会治理信息没有具体披露，目前项目治理由基金会和公司管理，治理透明度不高。</w:t>
      </w:r>
    </w:p>
    <w:p w:rsidR="00000000" w:rsidDel="00000000" w:rsidP="00000000" w:rsidRDefault="00000000" w:rsidRPr="00000000" w14:paraId="00000151">
      <w:pPr>
        <w:pStyle w:val="Heading3"/>
        <w:spacing w:line="360" w:lineRule="auto"/>
        <w:contextualSpacing w:val="0"/>
        <w:rPr>
          <w:b w:val="1"/>
          <w:color w:val="579a78"/>
          <w:sz w:val="36"/>
          <w:szCs w:val="36"/>
        </w:rPr>
      </w:pPr>
      <w:bookmarkStart w:colFirst="0" w:colLast="0" w:name="_45ax5tmijkme" w:id="25"/>
      <w:bookmarkEnd w:id="25"/>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52">
      <w:pPr>
        <w:contextualSpacing w:val="0"/>
        <w:rPr/>
      </w:pPr>
      <w:r w:rsidDel="00000000" w:rsidR="00000000" w:rsidRPr="00000000">
        <w:rPr>
          <w:rFonts w:ascii="Arial Unicode MS" w:cs="Arial Unicode MS" w:eastAsia="Arial Unicode MS" w:hAnsi="Arial Unicode MS"/>
          <w:rtl w:val="0"/>
        </w:rPr>
        <w:t xml:space="preserve">根据白皮书披露， MOAC 的路线图如下所示：</w:t>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r>
    </w:p>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r>
    </w:p>
    <w:p w:rsidR="00000000" w:rsidDel="00000000" w:rsidP="00000000" w:rsidRDefault="00000000" w:rsidRPr="00000000" w14:paraId="00000163">
      <w:pPr>
        <w:contextualSpacing w:val="0"/>
        <w:rPr/>
      </w:pP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rtl w:val="0"/>
        </w:rPr>
      </w:r>
    </w:p>
    <w:p w:rsidR="00000000" w:rsidDel="00000000" w:rsidP="00000000" w:rsidRDefault="00000000" w:rsidRPr="00000000" w14:paraId="00000165">
      <w:pPr>
        <w:contextualSpacing w:val="0"/>
        <w:rPr/>
      </w:pPr>
      <w:r w:rsidDel="00000000" w:rsidR="00000000" w:rsidRPr="00000000">
        <w:rPr>
          <w:rtl w:val="0"/>
        </w:rPr>
      </w:r>
    </w:p>
    <w:p w:rsidR="00000000" w:rsidDel="00000000" w:rsidP="00000000" w:rsidRDefault="00000000" w:rsidRPr="00000000" w14:paraId="00000166">
      <w:pPr>
        <w:contextualSpacing w:val="0"/>
        <w:rPr/>
      </w:pPr>
      <w:r w:rsidDel="00000000" w:rsidR="00000000" w:rsidRPr="00000000">
        <w:rPr>
          <w:rtl w:val="0"/>
        </w:rPr>
      </w:r>
    </w:p>
    <w:p w:rsidR="00000000" w:rsidDel="00000000" w:rsidP="00000000" w:rsidRDefault="00000000" w:rsidRPr="00000000" w14:paraId="00000167">
      <w:pPr>
        <w:contextualSpacing w:val="0"/>
        <w:rPr/>
      </w:pPr>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r>
    </w:p>
    <w:p w:rsidR="00000000" w:rsidDel="00000000" w:rsidP="00000000" w:rsidRDefault="00000000" w:rsidRPr="00000000" w14:paraId="0000016E">
      <w:pPr>
        <w:contextualSpacing w:val="0"/>
        <w:rPr/>
      </w:pP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rtl w:val="0"/>
        </w:rPr>
      </w:r>
    </w:p>
    <w:p w:rsidR="00000000" w:rsidDel="00000000" w:rsidP="00000000" w:rsidRDefault="00000000" w:rsidRPr="00000000" w14:paraId="00000170">
      <w:pPr>
        <w:contextualSpacing w:val="0"/>
        <w:rPr/>
      </w:pPr>
      <w:r w:rsidDel="00000000" w:rsidR="00000000" w:rsidRPr="00000000">
        <w:rPr>
          <w:rtl w:val="0"/>
        </w:rPr>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contextualSpacing w:val="0"/>
        <w:rPr/>
      </w:pPr>
      <w:r w:rsidDel="00000000" w:rsidR="00000000" w:rsidRPr="00000000">
        <w:rPr>
          <w:rtl w:val="0"/>
        </w:rPr>
      </w:r>
    </w:p>
    <w:p w:rsidR="00000000" w:rsidDel="00000000" w:rsidP="00000000" w:rsidRDefault="00000000" w:rsidRPr="00000000" w14:paraId="00000173">
      <w:pPr>
        <w:contextualSpacing w:val="0"/>
        <w:rPr/>
      </w:pPr>
      <w:r w:rsidDel="00000000" w:rsidR="00000000" w:rsidRPr="00000000">
        <w:rPr>
          <w:rtl w:val="0"/>
        </w:rPr>
      </w:r>
    </w:p>
    <w:tbl>
      <w:tblPr>
        <w:tblStyle w:val="Table4"/>
        <w:tblW w:w="8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4185"/>
        <w:gridCol w:w="2850"/>
        <w:tblGridChange w:id="0">
          <w:tblGrid>
            <w:gridCol w:w="1305"/>
            <w:gridCol w:w="4185"/>
            <w:gridCol w:w="2850"/>
          </w:tblGrid>
        </w:tblGridChange>
      </w:tblGrid>
      <w:tr>
        <w:tc>
          <w:tcPr>
            <w:shd w:fill="999999"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时间</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生态体系规划</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contextualSpacing w:val="0"/>
              <w:jc w:val="center"/>
              <w:rPr/>
            </w:pPr>
            <w:r w:rsidDel="00000000" w:rsidR="00000000" w:rsidRPr="00000000">
              <w:rPr>
                <w:rtl w:val="0"/>
              </w:rPr>
              <w:t xml:space="preserve">2017.11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发布测试网络；</w:t>
            </w:r>
          </w:p>
          <w:p w:rsidR="00000000" w:rsidDel="00000000" w:rsidP="00000000" w:rsidRDefault="00000000" w:rsidRPr="00000000" w14:paraId="00000179">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V-node 节点上线；</w:t>
            </w:r>
          </w:p>
          <w:p w:rsidR="00000000" w:rsidDel="00000000" w:rsidP="00000000" w:rsidRDefault="00000000" w:rsidRPr="00000000" w14:paraId="0000017A">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上线 SCS；</w:t>
            </w:r>
          </w:p>
          <w:p w:rsidR="00000000" w:rsidDel="00000000" w:rsidP="00000000" w:rsidRDefault="00000000" w:rsidRPr="00000000" w14:paraId="0000017B">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上线异步智能合约</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contextualSpacing w:val="0"/>
              <w:jc w:val="center"/>
              <w:rPr/>
            </w:pPr>
            <w:r w:rsidDel="00000000" w:rsidR="00000000" w:rsidRPr="00000000">
              <w:rPr>
                <w:rtl w:val="0"/>
              </w:rPr>
              <w:t xml:space="preserve">2018.2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通证与钱包；</w:t>
            </w:r>
          </w:p>
          <w:p w:rsidR="00000000" w:rsidDel="00000000" w:rsidP="00000000" w:rsidRDefault="00000000" w:rsidRPr="00000000" w14:paraId="0000017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以太坊与井通兼容性。</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17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240" w:lineRule="auto"/>
              <w:contextualSpacing w:val="0"/>
              <w:jc w:val="center"/>
              <w:rPr/>
            </w:pPr>
            <w:r w:rsidDel="00000000" w:rsidR="00000000" w:rsidRPr="00000000">
              <w:rPr>
                <w:rtl w:val="0"/>
              </w:rPr>
              <w:t xml:space="preserve">2018.3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发布 Pangu（盘古）；</w:t>
            </w:r>
          </w:p>
          <w:p w:rsidR="00000000" w:rsidDel="00000000" w:rsidP="00000000" w:rsidRDefault="00000000" w:rsidRPr="00000000" w14:paraId="00000183">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子链上线；</w:t>
            </w:r>
          </w:p>
          <w:p w:rsidR="00000000" w:rsidDel="00000000" w:rsidP="00000000" w:rsidRDefault="00000000" w:rsidRPr="00000000" w14:paraId="00000184">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PoS 子链模块上线；</w:t>
            </w:r>
          </w:p>
          <w:p w:rsidR="00000000" w:rsidDel="00000000" w:rsidP="00000000" w:rsidRDefault="00000000" w:rsidRPr="00000000" w14:paraId="00000185">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α 类 DApp 上线；</w:t>
            </w:r>
          </w:p>
          <w:p w:rsidR="00000000" w:rsidDel="00000000" w:rsidP="00000000" w:rsidRDefault="00000000" w:rsidRPr="00000000" w14:paraId="00000186">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V 节点挖矿与 SCS 上线。</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主网延期一个月；</w:t>
            </w:r>
          </w:p>
          <w:p w:rsidR="00000000" w:rsidDel="00000000" w:rsidP="00000000" w:rsidRDefault="00000000" w:rsidRPr="00000000" w14:paraId="0000018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子链上线逾期约一个季度。</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contextualSpacing w:val="0"/>
              <w:jc w:val="center"/>
              <w:rPr/>
            </w:pPr>
            <w:r w:rsidDel="00000000" w:rsidR="00000000" w:rsidRPr="00000000">
              <w:rPr>
                <w:rtl w:val="0"/>
              </w:rPr>
              <w:t xml:space="preserve">2018.6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超过 20 个 DApp 在生态中；</w:t>
            </w:r>
          </w:p>
          <w:p w:rsidR="00000000" w:rsidDel="00000000" w:rsidP="00000000" w:rsidRDefault="00000000" w:rsidRPr="00000000" w14:paraId="0000018B">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上线兼容 IPFS 的存储系统、认证系统；</w:t>
            </w:r>
          </w:p>
          <w:p w:rsidR="00000000" w:rsidDel="00000000" w:rsidP="00000000" w:rsidRDefault="00000000" w:rsidRPr="00000000" w14:paraId="0000018C">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SCS 重组，更新激励系统，安全升级；</w:t>
            </w:r>
          </w:p>
          <w:p w:rsidR="00000000" w:rsidDel="00000000" w:rsidP="00000000" w:rsidRDefault="00000000" w:rsidRPr="00000000" w14:paraId="0000018D">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DApp 浏览器上线；</w:t>
            </w:r>
          </w:p>
          <w:p w:rsidR="00000000" w:rsidDel="00000000" w:rsidP="00000000" w:rsidRDefault="00000000" w:rsidRPr="00000000" w14:paraId="0000018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允许链间操作；</w:t>
            </w:r>
          </w:p>
          <w:p w:rsidR="00000000" w:rsidDel="00000000" w:rsidP="00000000" w:rsidRDefault="00000000" w:rsidRPr="00000000" w14:paraId="0000018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主要共识模块上线。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IPFS 已支持；</w:t>
            </w:r>
          </w:p>
          <w:p w:rsidR="00000000" w:rsidDel="00000000" w:rsidP="00000000" w:rsidRDefault="00000000" w:rsidRPr="00000000" w14:paraId="00000191">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网站列示 DApp 开发状态无法考证，且列示数量不足 20。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240" w:lineRule="auto"/>
              <w:contextualSpacing w:val="0"/>
              <w:jc w:val="center"/>
              <w:rPr/>
            </w:pPr>
            <w:r w:rsidDel="00000000" w:rsidR="00000000" w:rsidRPr="00000000">
              <w:rPr>
                <w:rtl w:val="0"/>
              </w:rPr>
              <w:t xml:space="preserve">2018.12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发布 Nuwa（女娲）；</w:t>
            </w:r>
          </w:p>
          <w:p w:rsidR="00000000" w:rsidDel="00000000" w:rsidP="00000000" w:rsidRDefault="00000000" w:rsidRPr="00000000" w14:paraId="00000194">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发布下一代 P2P 分片系统；</w:t>
            </w:r>
          </w:p>
          <w:p w:rsidR="00000000" w:rsidDel="00000000" w:rsidP="00000000" w:rsidRDefault="00000000" w:rsidRPr="00000000" w14:paraId="00000195">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支付系统满负荷工作；</w:t>
            </w:r>
          </w:p>
          <w:p w:rsidR="00000000" w:rsidDel="00000000" w:rsidP="00000000" w:rsidRDefault="00000000" w:rsidRPr="00000000" w14:paraId="00000196">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上线高性能存储功能；</w:t>
            </w:r>
          </w:p>
          <w:p w:rsidR="00000000" w:rsidDel="00000000" w:rsidP="00000000" w:rsidRDefault="00000000" w:rsidRPr="00000000" w14:paraId="00000197">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运行 EVM 硬件芯片。</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7.31 提前发布 Nuwa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contextualSpacing w:val="0"/>
              <w:jc w:val="center"/>
              <w:rPr/>
            </w:pPr>
            <w:r w:rsidDel="00000000" w:rsidR="00000000" w:rsidRPr="00000000">
              <w:rPr>
                <w:rtl w:val="0"/>
              </w:rPr>
              <w:t xml:space="preserve">2019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超过 100 个 DApps 在生态中</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contextualSpacing w:val="0"/>
              <w:jc w:val="center"/>
              <w:rPr/>
            </w:pPr>
            <w:r w:rsidDel="00000000" w:rsidR="00000000" w:rsidRPr="00000000">
              <w:rPr>
                <w:rtl w:val="0"/>
              </w:rPr>
              <w:t xml:space="preserve">2019.6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发布 Fuxi（伏羲）；</w:t>
            </w:r>
          </w:p>
          <w:p w:rsidR="00000000" w:rsidDel="00000000" w:rsidP="00000000" w:rsidRDefault="00000000" w:rsidRPr="00000000" w14:paraId="0000019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超过 500 个 DApps 在生态中；</w:t>
            </w:r>
          </w:p>
          <w:p w:rsidR="00000000" w:rsidDel="00000000" w:rsidP="00000000" w:rsidRDefault="00000000" w:rsidRPr="00000000" w14:paraId="0000019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功能增强与检测技术；</w:t>
            </w:r>
          </w:p>
          <w:p w:rsidR="00000000" w:rsidDel="00000000" w:rsidP="00000000" w:rsidRDefault="00000000" w:rsidRPr="00000000" w14:paraId="000001A0">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全面物联网整合。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bl>
    <w:p w:rsidR="00000000" w:rsidDel="00000000" w:rsidP="00000000" w:rsidRDefault="00000000" w:rsidRPr="00000000" w14:paraId="000001A2">
      <w:pPr>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资料来源：MOAC 白皮书，SNC 分析部</w:t>
      </w:r>
      <w:r w:rsidDel="00000000" w:rsidR="00000000" w:rsidRPr="00000000">
        <w:rPr>
          <w:rtl w:val="0"/>
        </w:rPr>
      </w:r>
    </w:p>
    <w:p w:rsidR="00000000" w:rsidDel="00000000" w:rsidP="00000000" w:rsidRDefault="00000000" w:rsidRPr="00000000" w14:paraId="000001A3">
      <w:pPr>
        <w:contextualSpacing w:val="0"/>
        <w:rPr/>
      </w:pPr>
      <w:r w:rsidDel="00000000" w:rsidR="00000000" w:rsidRPr="00000000">
        <w:rPr>
          <w:rtl w:val="0"/>
        </w:rPr>
      </w:r>
    </w:p>
    <w:p w:rsidR="00000000" w:rsidDel="00000000" w:rsidP="00000000" w:rsidRDefault="00000000" w:rsidRPr="00000000" w14:paraId="000001A4">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A5">
      <w:pPr>
        <w:contextualSpacing w:val="0"/>
        <w:rPr/>
      </w:pPr>
      <w:r w:rsidDel="00000000" w:rsidR="00000000" w:rsidRPr="00000000">
        <w:rPr>
          <w:rtl w:val="0"/>
        </w:rPr>
      </w:r>
    </w:p>
    <w:p w:rsidR="00000000" w:rsidDel="00000000" w:rsidP="00000000" w:rsidRDefault="00000000" w:rsidRPr="00000000" w14:paraId="000001A6">
      <w:pPr>
        <w:contextualSpacing w:val="0"/>
        <w:rPr/>
      </w:pPr>
      <w:r w:rsidDel="00000000" w:rsidR="00000000" w:rsidRPr="00000000">
        <w:rPr>
          <w:rFonts w:ascii="Arial Unicode MS" w:cs="Arial Unicode MS" w:eastAsia="Arial Unicode MS" w:hAnsi="Arial Unicode MS"/>
          <w:rtl w:val="0"/>
        </w:rPr>
        <w:t xml:space="preserve">MOAC 项目存在路线图规划开发进度延期现象，根据项目 GitHub 中提交与路线图时间对比来看，主网与子链上线均有不同程度的延期，且官网公示的 DApp 数量没有达到预期的 20 个，存在一定的风险。</w:t>
      </w:r>
    </w:p>
    <w:p w:rsidR="00000000" w:rsidDel="00000000" w:rsidP="00000000" w:rsidRDefault="00000000" w:rsidRPr="00000000" w14:paraId="000001A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26"/>
      <w:bookmarkEnd w:id="26"/>
      <w:r w:rsidDel="00000000" w:rsidR="00000000" w:rsidRPr="00000000">
        <w:rPr>
          <w:rFonts w:ascii="Arial Unicode MS" w:cs="Arial Unicode MS" w:eastAsia="Arial Unicode MS" w:hAnsi="Arial Unicode MS"/>
          <w:b w:val="1"/>
          <w:color w:val="579a78"/>
          <w:sz w:val="36"/>
          <w:szCs w:val="36"/>
          <w:rtl w:val="0"/>
        </w:rPr>
        <w:t xml:space="preserve">项目信息披露义务</w:t>
      </w:r>
    </w:p>
    <w:p w:rsidR="00000000" w:rsidDel="00000000" w:rsidP="00000000" w:rsidRDefault="00000000" w:rsidRPr="00000000" w14:paraId="000001A8">
      <w:pPr>
        <w:contextualSpacing w:val="0"/>
        <w:rPr/>
      </w:pP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rFonts w:ascii="Arial Unicode MS" w:cs="Arial Unicode MS" w:eastAsia="Arial Unicode MS" w:hAnsi="Arial Unicode MS"/>
          <w:rtl w:val="0"/>
        </w:rPr>
        <w:t xml:space="preserve">1.项目发布了迭代了多版白皮书、技术白皮书、MOAC 黄皮书和商业计划书，并且大部分文件均提供了中英双语版本；</w:t>
      </w:r>
    </w:p>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contextualSpacing w:val="0"/>
        <w:rPr/>
      </w:pPr>
      <w:r w:rsidDel="00000000" w:rsidR="00000000" w:rsidRPr="00000000">
        <w:rPr>
          <w:rFonts w:ascii="Arial Unicode MS" w:cs="Arial Unicode MS" w:eastAsia="Arial Unicode MS" w:hAnsi="Arial Unicode MS"/>
          <w:rtl w:val="0"/>
        </w:rPr>
        <w:t xml:space="preserve">2.项目建立成熟的周报制度定期对项目开发进展进行更新，官方 Medium 主页另外设置了区块链新闻专栏、技术专栏与 CEO 对话专栏；</w:t>
      </w:r>
    </w:p>
    <w:p w:rsidR="00000000" w:rsidDel="00000000" w:rsidP="00000000" w:rsidRDefault="00000000" w:rsidRPr="00000000" w14:paraId="000001AC">
      <w:pPr>
        <w:contextualSpacing w:val="0"/>
        <w:rPr/>
      </w:pPr>
      <w:r w:rsidDel="00000000" w:rsidR="00000000" w:rsidRPr="00000000">
        <w:rPr>
          <w:rtl w:val="0"/>
        </w:rPr>
      </w:r>
    </w:p>
    <w:p w:rsidR="00000000" w:rsidDel="00000000" w:rsidP="00000000" w:rsidRDefault="00000000" w:rsidRPr="00000000" w14:paraId="000001AD">
      <w:pPr>
        <w:contextualSpacing w:val="0"/>
        <w:rPr/>
      </w:pPr>
      <w:r w:rsidDel="00000000" w:rsidR="00000000" w:rsidRPr="00000000">
        <w:rPr>
          <w:rFonts w:ascii="Arial Unicode MS" w:cs="Arial Unicode MS" w:eastAsia="Arial Unicode MS" w:hAnsi="Arial Unicode MS"/>
          <w:rtl w:val="0"/>
        </w:rPr>
        <w:t xml:space="preserve">3.MOAC 官方信息披露渠道丰富，除官网公示的主要社群网站外，另有微博、微信、知乎等渠道进行信息更新和疑问解答；</w:t>
      </w:r>
    </w:p>
    <w:p w:rsidR="00000000" w:rsidDel="00000000" w:rsidP="00000000" w:rsidRDefault="00000000" w:rsidRPr="00000000" w14:paraId="000001AE">
      <w:pPr>
        <w:contextualSpacing w:val="0"/>
        <w:rPr/>
      </w:pP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Fonts w:ascii="Arial Unicode MS" w:cs="Arial Unicode MS" w:eastAsia="Arial Unicode MS" w:hAnsi="Arial Unicode MS"/>
          <w:rtl w:val="0"/>
        </w:rPr>
        <w:t xml:space="preserve">4.MOAC 区块浏览器功能比较完善，持仓地址和持仓排名等有效信息可以查找到，能进行较好地追溯；</w:t>
      </w:r>
    </w:p>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contextualSpacing w:val="0"/>
        <w:rPr/>
      </w:pPr>
      <w:r w:rsidDel="00000000" w:rsidR="00000000" w:rsidRPr="00000000">
        <w:rPr>
          <w:rFonts w:ascii="Arial Unicode MS" w:cs="Arial Unicode MS" w:eastAsia="Arial Unicode MS" w:hAnsi="Arial Unicode MS"/>
          <w:rtl w:val="0"/>
        </w:rPr>
        <w:t xml:space="preserve">5.目前 MOAC 项目未充分开源项目代码，GitHub 上只有智能合约代码。</w:t>
      </w: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B4">
      <w:pPr>
        <w:contextualSpacing w:val="0"/>
        <w:rPr/>
      </w:pPr>
      <w:r w:rsidDel="00000000" w:rsidR="00000000" w:rsidRPr="00000000">
        <w:rPr>
          <w:rtl w:val="0"/>
        </w:rPr>
      </w:r>
    </w:p>
    <w:p w:rsidR="00000000" w:rsidDel="00000000" w:rsidP="00000000" w:rsidRDefault="00000000" w:rsidRPr="00000000" w14:paraId="000001B5">
      <w:pPr>
        <w:contextualSpacing w:val="0"/>
        <w:rPr/>
      </w:pPr>
      <w:r w:rsidDel="00000000" w:rsidR="00000000" w:rsidRPr="00000000">
        <w:rPr>
          <w:rFonts w:ascii="Arial Unicode MS" w:cs="Arial Unicode MS" w:eastAsia="Arial Unicode MS" w:hAnsi="Arial Unicode MS"/>
          <w:rtl w:val="0"/>
        </w:rPr>
        <w:t xml:space="preserve">1.MOAC 商业白皮书对于其商业逻辑的阐述较少，大部分内容为项目众筹分配和实施细则的计划以及免责声明，商业计划的信息披露质量不高；</w:t>
      </w:r>
    </w:p>
    <w:p w:rsidR="00000000" w:rsidDel="00000000" w:rsidP="00000000" w:rsidRDefault="00000000" w:rsidRPr="00000000" w14:paraId="000001B6">
      <w:pPr>
        <w:contextualSpacing w:val="0"/>
        <w:rPr/>
      </w:pPr>
      <w:r w:rsidDel="00000000" w:rsidR="00000000" w:rsidRPr="00000000">
        <w:rPr>
          <w:rtl w:val="0"/>
        </w:rPr>
      </w:r>
    </w:p>
    <w:p w:rsidR="00000000" w:rsidDel="00000000" w:rsidP="00000000" w:rsidRDefault="00000000" w:rsidRPr="00000000" w14:paraId="000001B7">
      <w:pPr>
        <w:contextualSpacing w:val="0"/>
        <w:rPr/>
      </w:pPr>
      <w:r w:rsidDel="00000000" w:rsidR="00000000" w:rsidRPr="00000000">
        <w:rPr>
          <w:rFonts w:ascii="Arial Unicode MS" w:cs="Arial Unicode MS" w:eastAsia="Arial Unicode MS" w:hAnsi="Arial Unicode MS"/>
          <w:rtl w:val="0"/>
        </w:rPr>
        <w:t xml:space="preserve">2.针对 MOAC 商业计划白皮书概述第九款中提及“本公司将进行年度审计，并按照英属维京群岛法律公布审计财务报表”，标准共识向项目官方求证，得到答复称项目财务审计每月都在进行，但没有公开发布。</w:t>
      </w:r>
    </w:p>
    <w:p w:rsidR="00000000" w:rsidDel="00000000" w:rsidP="00000000" w:rsidRDefault="00000000" w:rsidRPr="00000000" w14:paraId="000001B8">
      <w:pPr>
        <w:contextualSpacing w:val="0"/>
        <w:rPr/>
      </w:pPr>
      <w:r w:rsidDel="00000000" w:rsidR="00000000" w:rsidRPr="00000000">
        <w:rPr>
          <w:rtl w:val="0"/>
        </w:rPr>
      </w:r>
    </w:p>
    <w:p w:rsidR="00000000" w:rsidDel="00000000" w:rsidP="00000000" w:rsidRDefault="00000000" w:rsidRPr="00000000" w14:paraId="000001B9">
      <w:pPr>
        <w:contextualSpacing w:val="0"/>
        <w:rPr/>
      </w:pPr>
      <w:r w:rsidDel="00000000" w:rsidR="00000000" w:rsidRPr="00000000">
        <w:rPr>
          <w:rFonts w:ascii="Arial Unicode MS" w:cs="Arial Unicode MS" w:eastAsia="Arial Unicode MS" w:hAnsi="Arial Unicode MS"/>
          <w:rtl w:val="0"/>
        </w:rPr>
        <w:t xml:space="preserve">3.项目目前代码开源情况较差，经标准共识向项目官方渠道核实，得到回复为“底层代码会根据生态建设的程度进行不同程度地开源”，存在较大风险。</w:t>
      </w:r>
      <w:r w:rsidDel="00000000" w:rsidR="00000000" w:rsidRPr="00000000">
        <w:rPr>
          <w:rtl w:val="0"/>
        </w:rPr>
      </w:r>
    </w:p>
    <w:p w:rsidR="00000000" w:rsidDel="00000000" w:rsidP="00000000" w:rsidRDefault="00000000" w:rsidRPr="00000000" w14:paraId="000001BA">
      <w:pPr>
        <w:pStyle w:val="Heading3"/>
        <w:spacing w:line="276" w:lineRule="auto"/>
        <w:contextualSpacing w:val="0"/>
        <w:rPr>
          <w:b w:val="1"/>
          <w:color w:val="579a78"/>
          <w:sz w:val="36"/>
          <w:szCs w:val="36"/>
        </w:rPr>
      </w:pPr>
      <w:bookmarkStart w:colFirst="0" w:colLast="0" w:name="_gjdgxs" w:id="27"/>
      <w:bookmarkEnd w:id="27"/>
      <w:r w:rsidDel="00000000" w:rsidR="00000000" w:rsidRPr="00000000">
        <w:rPr>
          <w:rFonts w:ascii="Arial Unicode MS" w:cs="Arial Unicode MS" w:eastAsia="Arial Unicode MS" w:hAnsi="Arial Unicode MS"/>
          <w:b w:val="1"/>
          <w:color w:val="579a78"/>
          <w:sz w:val="36"/>
          <w:szCs w:val="36"/>
          <w:rtl w:val="0"/>
        </w:rPr>
        <w:t xml:space="preserve">交易模块</w:t>
      </w:r>
      <w:r w:rsidDel="00000000" w:rsidR="00000000" w:rsidRPr="00000000">
        <w:rPr>
          <w:rtl w:val="0"/>
        </w:rPr>
      </w:r>
    </w:p>
    <w:p w:rsidR="00000000" w:rsidDel="00000000" w:rsidP="00000000" w:rsidRDefault="00000000" w:rsidRPr="00000000" w14:paraId="000001BB">
      <w:pPr>
        <w:spacing w:line="276"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1BC">
      <w:pPr>
        <w:pStyle w:val="Heading4"/>
        <w:spacing w:after="0" w:before="0" w:line="276" w:lineRule="auto"/>
        <w:contextualSpacing w:val="0"/>
        <w:rPr>
          <w:b w:val="1"/>
          <w:color w:val="579a78"/>
          <w:sz w:val="22"/>
          <w:szCs w:val="22"/>
        </w:rPr>
      </w:pPr>
      <w:bookmarkStart w:colFirst="0" w:colLast="0" w:name="_30j0zll" w:id="28"/>
      <w:bookmarkEnd w:id="28"/>
      <w:r w:rsidDel="00000000" w:rsidR="00000000" w:rsidRPr="00000000">
        <w:rPr>
          <w:rFonts w:ascii="Arial Unicode MS" w:cs="Arial Unicode MS" w:eastAsia="Arial Unicode MS" w:hAnsi="Arial Unicode MS"/>
          <w:b w:val="1"/>
          <w:color w:val="579a78"/>
          <w:sz w:val="22"/>
          <w:szCs w:val="22"/>
          <w:rtl w:val="0"/>
        </w:rPr>
        <w:t xml:space="preserve">价格表现</w:t>
      </w:r>
      <w:r w:rsidDel="00000000" w:rsidR="00000000" w:rsidRPr="00000000">
        <w:rPr>
          <w:rtl w:val="0"/>
        </w:rPr>
      </w:r>
    </w:p>
    <w:p w:rsidR="00000000" w:rsidDel="00000000" w:rsidP="00000000" w:rsidRDefault="00000000" w:rsidRPr="00000000" w14:paraId="000001BD">
      <w:pPr>
        <w:spacing w:line="276" w:lineRule="auto"/>
        <w:contextualSpacing w:val="0"/>
        <w:rPr/>
      </w:pPr>
      <w:r w:rsidDel="00000000" w:rsidR="00000000" w:rsidRPr="00000000">
        <w:rPr>
          <w:rtl w:val="0"/>
        </w:rPr>
      </w:r>
    </w:p>
    <w:tbl>
      <w:tblPr>
        <w:tblStyle w:val="Table5"/>
        <w:tblW w:w="55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790"/>
        <w:tblGridChange w:id="0">
          <w:tblGrid>
            <w:gridCol w:w="2790"/>
            <w:gridCol w:w="2790"/>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项目</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数值</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价格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76" w:lineRule="auto"/>
              <w:contextualSpacing w:val="0"/>
              <w:jc w:val="center"/>
              <w:rPr/>
            </w:pPr>
            <w:r w:rsidDel="00000000" w:rsidR="00000000" w:rsidRPr="00000000">
              <w:rPr>
                <w:rtl w:val="0"/>
              </w:rPr>
              <w:t xml:space="preserve">$ 2.74</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流通供给量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76" w:lineRule="auto"/>
              <w:contextualSpacing w:val="0"/>
              <w:jc w:val="center"/>
              <w:rPr/>
            </w:pPr>
            <w:r w:rsidDel="00000000" w:rsidR="00000000" w:rsidRPr="00000000">
              <w:rPr>
                <w:sz w:val="23"/>
                <w:szCs w:val="23"/>
                <w:highlight w:val="white"/>
                <w:rtl w:val="0"/>
              </w:rPr>
              <w:t xml:space="preserve">62,463,334</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总供给量</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76" w:lineRule="auto"/>
              <w:contextualSpacing w:val="0"/>
              <w:jc w:val="center"/>
              <w:rPr/>
            </w:pPr>
            <w:r w:rsidDel="00000000" w:rsidR="00000000" w:rsidRPr="00000000">
              <w:rPr>
                <w:sz w:val="23"/>
                <w:szCs w:val="23"/>
                <w:highlight w:val="white"/>
                <w:rtl w:val="0"/>
              </w:rPr>
              <w:t xml:space="preserve">151,205,864</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流通率</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76" w:lineRule="auto"/>
              <w:contextualSpacing w:val="0"/>
              <w:jc w:val="center"/>
              <w:rPr/>
            </w:pPr>
            <w:r w:rsidDel="00000000" w:rsidR="00000000" w:rsidRPr="00000000">
              <w:rPr>
                <w:rtl w:val="0"/>
              </w:rPr>
              <w:t xml:space="preserve">41.31%</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流通市值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276" w:lineRule="auto"/>
              <w:contextualSpacing w:val="0"/>
              <w:jc w:val="center"/>
              <w:rPr/>
            </w:pPr>
            <w:r w:rsidDel="00000000" w:rsidR="00000000" w:rsidRPr="00000000">
              <w:rPr>
                <w:rtl w:val="0"/>
              </w:rPr>
              <w:t xml:space="preserve">$ </w:t>
            </w:r>
            <w:r w:rsidDel="00000000" w:rsidR="00000000" w:rsidRPr="00000000">
              <w:rPr>
                <w:sz w:val="23"/>
                <w:szCs w:val="23"/>
                <w:highlight w:val="white"/>
                <w:rtl w:val="0"/>
              </w:rPr>
              <w:t xml:space="preserve">170,945,528</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市值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76" w:lineRule="auto"/>
              <w:contextualSpacing w:val="0"/>
              <w:jc w:val="center"/>
              <w:rPr/>
            </w:pPr>
            <w:r w:rsidDel="00000000" w:rsidR="00000000" w:rsidRPr="00000000">
              <w:rPr>
                <w:rtl w:val="0"/>
              </w:rPr>
              <w:t xml:space="preserve">$ 414,304,067.36</w:t>
            </w:r>
          </w:p>
        </w:tc>
      </w:tr>
    </w:tbl>
    <w:p w:rsidR="00000000" w:rsidDel="00000000" w:rsidP="00000000" w:rsidRDefault="00000000" w:rsidRPr="00000000" w14:paraId="000001CC">
      <w:pPr>
        <w:spacing w:line="276" w:lineRule="auto"/>
        <w:contextualSpacing w:val="0"/>
        <w:jc w:val="center"/>
        <w:rPr>
          <w:rFonts w:ascii="Arimo" w:cs="Arimo" w:eastAsia="Arimo" w:hAnsi="Arimo"/>
          <w:sz w:val="20"/>
          <w:szCs w:val="20"/>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29 日，SNC 分析部</w:t>
      </w:r>
      <w:r w:rsidDel="00000000" w:rsidR="00000000" w:rsidRPr="00000000">
        <w:rPr>
          <w:rtl w:val="0"/>
        </w:rPr>
      </w:r>
    </w:p>
    <w:p w:rsidR="00000000" w:rsidDel="00000000" w:rsidP="00000000" w:rsidRDefault="00000000" w:rsidRPr="00000000" w14:paraId="000001CD">
      <w:pPr>
        <w:spacing w:line="276" w:lineRule="auto"/>
        <w:contextualSpacing w:val="0"/>
        <w:rPr>
          <w:rFonts w:ascii="Arimo" w:cs="Arimo" w:eastAsia="Arimo" w:hAnsi="Arimo"/>
          <w:sz w:val="20"/>
          <w:szCs w:val="20"/>
        </w:rPr>
      </w:pPr>
      <w:r w:rsidDel="00000000" w:rsidR="00000000" w:rsidRPr="00000000">
        <w:rPr>
          <w:rtl w:val="0"/>
        </w:rPr>
      </w:r>
    </w:p>
    <w:p w:rsidR="00000000" w:rsidDel="00000000" w:rsidP="00000000" w:rsidRDefault="00000000" w:rsidRPr="00000000" w14:paraId="000001CE">
      <w:pPr>
        <w:spacing w:line="276" w:lineRule="auto"/>
        <w:contextualSpacing w:val="0"/>
        <w:rPr>
          <w:rFonts w:ascii="Arimo" w:cs="Arimo" w:eastAsia="Arimo" w:hAnsi="Arimo"/>
          <w:sz w:val="20"/>
          <w:szCs w:val="20"/>
        </w:rPr>
      </w:pPr>
      <w:r w:rsidDel="00000000" w:rsidR="00000000" w:rsidRPr="00000000">
        <w:rPr>
          <w:rtl w:val="0"/>
        </w:rPr>
      </w:r>
    </w:p>
    <w:p w:rsidR="00000000" w:rsidDel="00000000" w:rsidP="00000000" w:rsidRDefault="00000000" w:rsidRPr="00000000" w14:paraId="000001CF">
      <w:pPr>
        <w:spacing w:line="276" w:lineRule="auto"/>
        <w:contextualSpacing w:val="0"/>
        <w:rPr>
          <w:rFonts w:ascii="Arimo" w:cs="Arimo" w:eastAsia="Arimo" w:hAnsi="Arimo"/>
          <w:sz w:val="20"/>
          <w:szCs w:val="20"/>
        </w:rPr>
      </w:pPr>
      <w:r w:rsidDel="00000000" w:rsidR="00000000" w:rsidRPr="00000000">
        <w:rPr>
          <w:rtl w:val="0"/>
        </w:rPr>
      </w:r>
    </w:p>
    <w:p w:rsidR="00000000" w:rsidDel="00000000" w:rsidP="00000000" w:rsidRDefault="00000000" w:rsidRPr="00000000" w14:paraId="000001D0">
      <w:pPr>
        <w:spacing w:line="276" w:lineRule="auto"/>
        <w:contextualSpacing w:val="0"/>
        <w:rPr>
          <w:rFonts w:ascii="Arimo" w:cs="Arimo" w:eastAsia="Arimo" w:hAnsi="Arimo"/>
          <w:sz w:val="20"/>
          <w:szCs w:val="20"/>
        </w:rPr>
      </w:pPr>
      <w:r w:rsidDel="00000000" w:rsidR="00000000" w:rsidRPr="00000000">
        <w:rPr>
          <w:rtl w:val="0"/>
        </w:rPr>
      </w:r>
    </w:p>
    <w:p w:rsidR="00000000" w:rsidDel="00000000" w:rsidP="00000000" w:rsidRDefault="00000000" w:rsidRPr="00000000" w14:paraId="000001D1">
      <w:pPr>
        <w:spacing w:line="276" w:lineRule="auto"/>
        <w:contextualSpacing w:val="0"/>
        <w:rPr>
          <w:rFonts w:ascii="Arimo" w:cs="Arimo" w:eastAsia="Arimo" w:hAnsi="Arimo"/>
          <w:sz w:val="20"/>
          <w:szCs w:val="20"/>
        </w:rPr>
      </w:pPr>
      <w:r w:rsidDel="00000000" w:rsidR="00000000" w:rsidRPr="00000000">
        <w:rPr>
          <w:rtl w:val="0"/>
        </w:rPr>
      </w:r>
    </w:p>
    <w:tbl>
      <w:tblPr>
        <w:tblStyle w:val="Table6"/>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5"/>
        <w:gridCol w:w="2257.5"/>
        <w:gridCol w:w="2257.5"/>
        <w:gridCol w:w="2257.5"/>
        <w:tblGridChange w:id="0">
          <w:tblGrid>
            <w:gridCol w:w="2257.5"/>
            <w:gridCol w:w="2257.5"/>
            <w:gridCol w:w="2257.5"/>
            <w:gridCol w:w="2257.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交易平台</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交易对</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交易对占比（%）</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交易平台占比（%）</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contextualSpacing w:val="0"/>
              <w:jc w:val="center"/>
              <w:rPr/>
            </w:pPr>
            <w:r w:rsidDel="00000000" w:rsidR="00000000" w:rsidRPr="00000000">
              <w:rPr>
                <w:rtl w:val="0"/>
              </w:rPr>
              <w:t xml:space="preserve">Bit-Z</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contextualSpacing w:val="0"/>
              <w:jc w:val="center"/>
              <w:rPr/>
            </w:pPr>
            <w:r w:rsidDel="00000000" w:rsidR="00000000" w:rsidRPr="00000000">
              <w:rPr>
                <w:rtl w:val="0"/>
              </w:rPr>
              <w:t xml:space="preserve">MOAC/ETH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line="240" w:lineRule="auto"/>
              <w:contextualSpacing w:val="0"/>
              <w:jc w:val="center"/>
              <w:rPr/>
            </w:pPr>
            <w:r w:rsidDel="00000000" w:rsidR="00000000" w:rsidRPr="00000000">
              <w:rPr>
                <w:rtl w:val="0"/>
              </w:rPr>
              <w:t xml:space="preserve">90.58%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spacing w:line="240" w:lineRule="auto"/>
              <w:contextualSpacing w:val="0"/>
              <w:jc w:val="center"/>
              <w:rPr/>
            </w:pPr>
            <w:r w:rsidDel="00000000" w:rsidR="00000000" w:rsidRPr="00000000">
              <w:rPr>
                <w:rtl w:val="0"/>
              </w:rPr>
              <w:t xml:space="preserve">90.58%</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contextualSpacing w:val="0"/>
              <w:jc w:val="center"/>
              <w:rPr/>
            </w:pPr>
            <w:r w:rsidDel="00000000" w:rsidR="00000000" w:rsidRPr="00000000">
              <w:rPr>
                <w:rtl w:val="0"/>
              </w:rPr>
              <w:t xml:space="preserve">CoinBene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contextualSpacing w:val="0"/>
              <w:jc w:val="center"/>
              <w:rPr/>
            </w:pPr>
            <w:r w:rsidDel="00000000" w:rsidR="00000000" w:rsidRPr="00000000">
              <w:rPr>
                <w:rtl w:val="0"/>
              </w:rPr>
              <w:t xml:space="preserve">MOAC/USDT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line="240" w:lineRule="auto"/>
              <w:contextualSpacing w:val="0"/>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line="240" w:lineRule="auto"/>
              <w:contextualSpacing w:val="0"/>
              <w:jc w:val="center"/>
              <w:rPr/>
            </w:pPr>
            <w:r w:rsidDel="00000000" w:rsidR="00000000" w:rsidRPr="00000000">
              <w:rPr>
                <w:rtl w:val="0"/>
              </w:rPr>
              <w:t xml:space="preserve">9.42%</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E">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rtl w:val="0"/>
              </w:rPr>
              <w:t xml:space="preserve">共登陆 2 家交易平台，成交主要集中于 2 家交易平台</w:t>
            </w:r>
          </w:p>
          <w:p w:rsidR="00000000" w:rsidDel="00000000" w:rsidP="00000000" w:rsidRDefault="00000000" w:rsidRPr="00000000" w14:paraId="000001DF">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rtl w:val="0"/>
              </w:rPr>
              <w:t xml:space="preserve">交易对少，交易平台覆盖率低，市场影响力率低</w:t>
            </w:r>
          </w:p>
        </w:tc>
      </w:tr>
    </w:tbl>
    <w:p w:rsidR="00000000" w:rsidDel="00000000" w:rsidP="00000000" w:rsidRDefault="00000000" w:rsidRPr="00000000" w14:paraId="000001E3">
      <w:pPr>
        <w:spacing w:line="276" w:lineRule="auto"/>
        <w:contextualSpacing w:val="0"/>
        <w:jc w:val="center"/>
        <w:rPr>
          <w:i w:val="1"/>
          <w:sz w:val="20"/>
          <w:szCs w:val="20"/>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29 日</w:t>
      </w:r>
      <w:r w:rsidDel="00000000" w:rsidR="00000000" w:rsidRPr="00000000">
        <w:rPr>
          <w:rFonts w:ascii="Arial Unicode MS" w:cs="Arial Unicode MS" w:eastAsia="Arial Unicode MS" w:hAnsi="Arial Unicode MS"/>
          <w:i w:val="1"/>
          <w:rtl w:val="0"/>
        </w:rPr>
        <w:t xml:space="preserve">（24 小时数据）</w:t>
      </w:r>
      <w:r w:rsidDel="00000000" w:rsidR="00000000" w:rsidRPr="00000000">
        <w:rPr>
          <w:rFonts w:ascii="Arial Unicode MS" w:cs="Arial Unicode MS" w:eastAsia="Arial Unicode MS" w:hAnsi="Arial Unicode MS"/>
          <w:i w:val="1"/>
          <w:sz w:val="20"/>
          <w:szCs w:val="20"/>
          <w:rtl w:val="0"/>
        </w:rPr>
        <w:t xml:space="preserve">，SNC 分析部</w:t>
      </w:r>
      <w:r w:rsidDel="00000000" w:rsidR="00000000" w:rsidRPr="00000000">
        <w:rPr>
          <w:rtl w:val="0"/>
        </w:rPr>
      </w:r>
    </w:p>
    <w:p w:rsidR="00000000" w:rsidDel="00000000" w:rsidP="00000000" w:rsidRDefault="00000000" w:rsidRPr="00000000" w14:paraId="000001E4">
      <w:pPr>
        <w:spacing w:line="276" w:lineRule="auto"/>
        <w:contextualSpacing w:val="0"/>
        <w:rPr/>
      </w:pPr>
      <w:r w:rsidDel="00000000" w:rsidR="00000000" w:rsidRPr="00000000">
        <w:rPr>
          <w:rtl w:val="0"/>
        </w:rPr>
      </w:r>
    </w:p>
    <w:tbl>
      <w:tblPr>
        <w:tblStyle w:val="Table7"/>
        <w:tblW w:w="59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5"/>
        <w:gridCol w:w="2962.5"/>
        <w:tblGridChange w:id="0">
          <w:tblGrid>
            <w:gridCol w:w="2962.5"/>
            <w:gridCol w:w="2962.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热门交易对</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总成交量占比</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contextualSpacing w:val="0"/>
              <w:jc w:val="center"/>
              <w:rPr/>
            </w:pPr>
            <w:r w:rsidDel="00000000" w:rsidR="00000000" w:rsidRPr="00000000">
              <w:rPr>
                <w:rtl w:val="0"/>
              </w:rPr>
              <w:t xml:space="preserve">MOAC/ETH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contextualSpacing w:val="0"/>
              <w:jc w:val="center"/>
              <w:rPr/>
            </w:pPr>
            <w:r w:rsidDel="00000000" w:rsidR="00000000" w:rsidRPr="00000000">
              <w:rPr>
                <w:rtl w:val="0"/>
              </w:rPr>
              <w:t xml:space="preserve">90.58%</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contextualSpacing w:val="0"/>
              <w:jc w:val="center"/>
              <w:rPr/>
            </w:pPr>
            <w:r w:rsidDel="00000000" w:rsidR="00000000" w:rsidRPr="00000000">
              <w:rPr>
                <w:rtl w:val="0"/>
              </w:rPr>
              <w:t xml:space="preserve">MOAC/USDT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40" w:lineRule="auto"/>
              <w:contextualSpacing w:val="0"/>
              <w:jc w:val="center"/>
              <w:rPr/>
            </w:pPr>
            <w:r w:rsidDel="00000000" w:rsidR="00000000" w:rsidRPr="00000000">
              <w:rPr>
                <w:rtl w:val="0"/>
              </w:rPr>
              <w:t xml:space="preserve">9.42%</w:t>
            </w:r>
          </w:p>
        </w:tc>
      </w:tr>
      <w:tr>
        <w:trPr>
          <w:trHeight w:val="5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B">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rtl w:val="0"/>
              </w:rPr>
              <w:t xml:space="preserve">共有 2 种交易对，热门交易对 2 种</w:t>
            </w:r>
          </w:p>
        </w:tc>
      </w:tr>
    </w:tbl>
    <w:p w:rsidR="00000000" w:rsidDel="00000000" w:rsidP="00000000" w:rsidRDefault="00000000" w:rsidRPr="00000000" w14:paraId="000001ED">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29 日</w:t>
      </w:r>
      <w:r w:rsidDel="00000000" w:rsidR="00000000" w:rsidRPr="00000000">
        <w:rPr>
          <w:rFonts w:ascii="Arial Unicode MS" w:cs="Arial Unicode MS" w:eastAsia="Arial Unicode MS" w:hAnsi="Arial Unicode MS"/>
          <w:i w:val="1"/>
          <w:rtl w:val="0"/>
        </w:rPr>
        <w:t xml:space="preserve">（24 小时数据）</w:t>
      </w:r>
      <w:r w:rsidDel="00000000" w:rsidR="00000000" w:rsidRPr="00000000">
        <w:rPr>
          <w:rFonts w:ascii="Arial Unicode MS" w:cs="Arial Unicode MS" w:eastAsia="Arial Unicode MS" w:hAnsi="Arial Unicode MS"/>
          <w:i w:val="1"/>
          <w:sz w:val="20"/>
          <w:szCs w:val="20"/>
          <w:rtl w:val="0"/>
        </w:rPr>
        <w:t xml:space="preserve">，SNC 分析部</w:t>
      </w:r>
      <w:r w:rsidDel="00000000" w:rsidR="00000000" w:rsidRPr="00000000">
        <w:rPr>
          <w:rtl w:val="0"/>
        </w:rPr>
      </w:r>
    </w:p>
    <w:p w:rsidR="00000000" w:rsidDel="00000000" w:rsidP="00000000" w:rsidRDefault="00000000" w:rsidRPr="00000000" w14:paraId="000001EE">
      <w:pPr>
        <w:spacing w:line="276" w:lineRule="auto"/>
        <w:contextualSpacing w:val="0"/>
        <w:jc w:val="center"/>
        <w:rPr/>
      </w:pPr>
      <w:r w:rsidDel="00000000" w:rsidR="00000000" w:rsidRPr="00000000">
        <w:rPr>
          <w:rtl w:val="0"/>
        </w:rPr>
      </w:r>
    </w:p>
    <w:p w:rsidR="00000000" w:rsidDel="00000000" w:rsidP="00000000" w:rsidRDefault="00000000" w:rsidRPr="00000000" w14:paraId="000001EF">
      <w:pPr>
        <w:spacing w:line="276" w:lineRule="auto"/>
        <w:contextualSpacing w:val="0"/>
        <w:jc w:val="center"/>
        <w:rPr/>
      </w:pPr>
      <w:r w:rsidDel="00000000" w:rsidR="00000000" w:rsidRPr="00000000">
        <w:rPr/>
        <w:drawing>
          <wp:inline distB="114300" distT="114300" distL="114300" distR="114300">
            <wp:extent cx="4357688" cy="2609177"/>
            <wp:effectExtent b="0" l="0" r="0" t="0"/>
            <wp:docPr id="19"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4357688" cy="2609177"/>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29 日，SNC 分析部</w:t>
      </w:r>
      <w:r w:rsidDel="00000000" w:rsidR="00000000" w:rsidRPr="00000000">
        <w:rPr>
          <w:rtl w:val="0"/>
        </w:rPr>
      </w:r>
    </w:p>
    <w:p w:rsidR="00000000" w:rsidDel="00000000" w:rsidP="00000000" w:rsidRDefault="00000000" w:rsidRPr="00000000" w14:paraId="000001F1">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1F2">
      <w:pPr>
        <w:spacing w:line="276" w:lineRule="auto"/>
        <w:contextualSpacing w:val="0"/>
        <w:rPr/>
      </w:pPr>
      <w:r w:rsidDel="00000000" w:rsidR="00000000" w:rsidRPr="00000000">
        <w:rPr>
          <w:rFonts w:ascii="Arial Unicode MS" w:cs="Arial Unicode MS" w:eastAsia="Arial Unicode MS" w:hAnsi="Arial Unicode MS"/>
          <w:rtl w:val="0"/>
        </w:rPr>
        <w:t xml:space="preserve">近 30 个交易日全市场平均换手率 0.16 %，平均振幅 10.93%，涨跌幅绝对值平均数 4.148%。振幅及涨跌幅适中，但换手率低，交易真实性存疑，且流通性风险高。</w:t>
      </w:r>
      <w:r w:rsidDel="00000000" w:rsidR="00000000" w:rsidRPr="00000000">
        <w:rPr>
          <w:rtl w:val="0"/>
        </w:rPr>
      </w:r>
    </w:p>
    <w:p w:rsidR="00000000" w:rsidDel="00000000" w:rsidP="00000000" w:rsidRDefault="00000000" w:rsidRPr="00000000" w14:paraId="000001F3">
      <w:pPr>
        <w:spacing w:line="276" w:lineRule="auto"/>
        <w:contextualSpacing w:val="0"/>
        <w:rPr/>
      </w:pPr>
      <w:r w:rsidDel="00000000" w:rsidR="00000000" w:rsidRPr="00000000">
        <w:rPr>
          <w:rtl w:val="0"/>
        </w:rPr>
      </w:r>
    </w:p>
    <w:p w:rsidR="00000000" w:rsidDel="00000000" w:rsidP="00000000" w:rsidRDefault="00000000" w:rsidRPr="00000000" w14:paraId="000001F4">
      <w:pPr>
        <w:pStyle w:val="Heading4"/>
        <w:spacing w:after="0" w:before="0" w:line="276" w:lineRule="auto"/>
        <w:contextualSpacing w:val="0"/>
        <w:rPr>
          <w:b w:val="1"/>
          <w:color w:val="579a78"/>
          <w:sz w:val="22"/>
          <w:szCs w:val="22"/>
        </w:rPr>
      </w:pPr>
      <w:bookmarkStart w:colFirst="0" w:colLast="0" w:name="_1fob9te" w:id="29"/>
      <w:bookmarkEnd w:id="29"/>
      <w:r w:rsidDel="00000000" w:rsidR="00000000" w:rsidRPr="00000000">
        <w:rPr>
          <w:rFonts w:ascii="Arial Unicode MS" w:cs="Arial Unicode MS" w:eastAsia="Arial Unicode MS" w:hAnsi="Arial Unicode MS"/>
          <w:b w:val="1"/>
          <w:color w:val="579a78"/>
          <w:sz w:val="22"/>
          <w:szCs w:val="22"/>
          <w:rtl w:val="0"/>
        </w:rPr>
        <w:t xml:space="preserve">持仓分布</w:t>
      </w:r>
      <w:r w:rsidDel="00000000" w:rsidR="00000000" w:rsidRPr="00000000">
        <w:rPr>
          <w:rtl w:val="0"/>
        </w:rPr>
      </w:r>
    </w:p>
    <w:p w:rsidR="00000000" w:rsidDel="00000000" w:rsidP="00000000" w:rsidRDefault="00000000" w:rsidRPr="00000000" w14:paraId="000001F5">
      <w:pPr>
        <w:spacing w:line="276" w:lineRule="auto"/>
        <w:contextualSpacing w:val="0"/>
        <w:rPr/>
      </w:pPr>
      <w:r w:rsidDel="00000000" w:rsidR="00000000" w:rsidRPr="00000000">
        <w:rPr>
          <w:rtl w:val="0"/>
        </w:rPr>
      </w:r>
    </w:p>
    <w:p w:rsidR="00000000" w:rsidDel="00000000" w:rsidP="00000000" w:rsidRDefault="00000000" w:rsidRPr="00000000" w14:paraId="000001F6">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根据  MOAC 主网浏览器数据显示，MOAC 账户数为 96174。持仓量排名 Top5 合计占比 59.85%、Top10 合计占比66.34% 、Top100 合计占比 88.73%。Token 持仓集中度高。</w:t>
      </w:r>
    </w:p>
    <w:p w:rsidR="00000000" w:rsidDel="00000000" w:rsidP="00000000" w:rsidRDefault="00000000" w:rsidRPr="00000000" w14:paraId="000001F7">
      <w:pPr>
        <w:spacing w:line="276" w:lineRule="auto"/>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4929188" cy="2955875"/>
            <wp:effectExtent b="0" l="0" r="0" t="0"/>
            <wp:docPr id="8"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929188" cy="29558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i w:val="1"/>
          <w:sz w:val="20"/>
          <w:szCs w:val="20"/>
          <w:rtl w:val="0"/>
        </w:rPr>
        <w:t xml:space="preserve">资料来源：MOAC explorer，数据截止时间：2018 年 8 月 29 日，SNC 分析部</w:t>
      </w:r>
      <w:r w:rsidDel="00000000" w:rsidR="00000000" w:rsidRPr="00000000">
        <w:rPr>
          <w:rtl w:val="0"/>
        </w:rPr>
      </w:r>
    </w:p>
    <w:p w:rsidR="00000000" w:rsidDel="00000000" w:rsidP="00000000" w:rsidRDefault="00000000" w:rsidRPr="00000000" w14:paraId="000001F9">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1FA">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白皮书宣称，6300 万 MOAC 基金会持有，3100 万 MOAC 由 MOAC 区块链科技公司持有。下图显示的数据与以上两个数据很接近，但并不能判断其对应关系。就该情况通过向项目方核实，项目方并没有给出正面回答。就锁仓情况，项目方表示基金会和 MOAC 区块链科技公司持有的 MOAC 处于锁定状态，但释放机制未定。换句话说，目前处于锁定状态（按项目方的说法）的 MOAC，有可能会不定时且不定量地进入流通市场。</w:t>
      </w:r>
    </w:p>
    <w:p w:rsidR="00000000" w:rsidDel="00000000" w:rsidP="00000000" w:rsidRDefault="00000000" w:rsidRPr="00000000" w14:paraId="000001FB">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1FC">
      <w:pPr>
        <w:spacing w:line="276" w:lineRule="auto"/>
        <w:contextualSpacing w:val="0"/>
        <w:rPr>
          <w:rFonts w:ascii="Arimo" w:cs="Arimo" w:eastAsia="Arimo" w:hAnsi="Arimo"/>
        </w:rPr>
      </w:pPr>
      <w:r w:rsidDel="00000000" w:rsidR="00000000" w:rsidRPr="00000000">
        <w:rPr>
          <w:rFonts w:ascii="Arimo" w:cs="Arimo" w:eastAsia="Arimo" w:hAnsi="Arimo"/>
        </w:rPr>
        <w:drawing>
          <wp:inline distB="114300" distT="114300" distL="114300" distR="114300">
            <wp:extent cx="5734050" cy="1727200"/>
            <wp:effectExtent b="0" l="0" r="0" t="0"/>
            <wp:docPr id="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i w:val="1"/>
          <w:sz w:val="20"/>
          <w:szCs w:val="20"/>
          <w:rtl w:val="0"/>
        </w:rPr>
        <w:t xml:space="preserve">资料来源：MOAC explorer，数据截止时间：2018 年 8 月 29 日，SNC 分析部</w:t>
      </w:r>
      <w:r w:rsidDel="00000000" w:rsidR="00000000" w:rsidRPr="00000000">
        <w:rPr>
          <w:rtl w:val="0"/>
        </w:rPr>
      </w:r>
    </w:p>
    <w:p w:rsidR="00000000" w:rsidDel="00000000" w:rsidP="00000000" w:rsidRDefault="00000000" w:rsidRPr="00000000" w14:paraId="000001FE">
      <w:pPr>
        <w:spacing w:line="276" w:lineRule="auto"/>
        <w:contextualSpacing w:val="0"/>
        <w:jc w:val="center"/>
        <w:rPr>
          <w:rFonts w:ascii="Arimo" w:cs="Arimo" w:eastAsia="Arimo" w:hAnsi="Arimo"/>
          <w:i w:val="1"/>
          <w:sz w:val="20"/>
          <w:szCs w:val="20"/>
        </w:rPr>
      </w:pPr>
      <w:r w:rsidDel="00000000" w:rsidR="00000000" w:rsidRPr="00000000">
        <w:rPr>
          <w:rtl w:val="0"/>
        </w:rPr>
      </w:r>
    </w:p>
    <w:p w:rsidR="00000000" w:rsidDel="00000000" w:rsidP="00000000" w:rsidRDefault="00000000" w:rsidRPr="00000000" w14:paraId="000001FF">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总之，MOAC 持仓集中度高，Top10 持仓地址对应的主体不明，锁定状态的 MOAC 释放机制未定，</w:t>
      </w:r>
      <w:r w:rsidDel="00000000" w:rsidR="00000000" w:rsidRPr="00000000">
        <w:rPr>
          <w:rFonts w:ascii="Microsoft Yahei" w:cs="Microsoft Yahei" w:eastAsia="Microsoft Yahei" w:hAnsi="Microsoft Yahei"/>
          <w:rtl w:val="0"/>
        </w:rPr>
        <w:t xml:space="preserve">流通市场供给高度不确定</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200">
      <w:pPr>
        <w:spacing w:line="276" w:lineRule="auto"/>
        <w:contextualSpacing w:val="0"/>
        <w:rPr/>
      </w:pPr>
      <w:r w:rsidDel="00000000" w:rsidR="00000000" w:rsidRPr="00000000">
        <w:rPr>
          <w:rtl w:val="0"/>
        </w:rPr>
      </w:r>
    </w:p>
    <w:p w:rsidR="00000000" w:rsidDel="00000000" w:rsidP="00000000" w:rsidRDefault="00000000" w:rsidRPr="00000000" w14:paraId="00000201">
      <w:pPr>
        <w:pStyle w:val="Heading4"/>
        <w:spacing w:after="0" w:before="0" w:line="276" w:lineRule="auto"/>
        <w:contextualSpacing w:val="0"/>
        <w:rPr>
          <w:rFonts w:ascii="Arimo" w:cs="Arimo" w:eastAsia="Arimo" w:hAnsi="Arimo"/>
          <w:b w:val="1"/>
          <w:color w:val="579a78"/>
        </w:rPr>
      </w:pPr>
      <w:bookmarkStart w:colFirst="0" w:colLast="0" w:name="_3znysh7" w:id="30"/>
      <w:bookmarkEnd w:id="30"/>
      <w:r w:rsidDel="00000000" w:rsidR="00000000" w:rsidRPr="00000000">
        <w:rPr>
          <w:rFonts w:ascii="Arial Unicode MS" w:cs="Arial Unicode MS" w:eastAsia="Arial Unicode MS" w:hAnsi="Arial Unicode MS"/>
          <w:b w:val="1"/>
          <w:color w:val="579a78"/>
          <w:rtl w:val="0"/>
        </w:rPr>
        <w:t xml:space="preserve">市场表现</w:t>
      </w:r>
    </w:p>
    <w:p w:rsidR="00000000" w:rsidDel="00000000" w:rsidP="00000000" w:rsidRDefault="00000000" w:rsidRPr="00000000" w14:paraId="00000202">
      <w:pPr>
        <w:spacing w:line="276" w:lineRule="auto"/>
        <w:contextualSpacing w:val="0"/>
        <w:rPr/>
      </w:pPr>
      <w:r w:rsidDel="00000000" w:rsidR="00000000" w:rsidRPr="00000000">
        <w:rPr>
          <w:rtl w:val="0"/>
        </w:rPr>
      </w:r>
    </w:p>
    <w:p w:rsidR="00000000" w:rsidDel="00000000" w:rsidP="00000000" w:rsidRDefault="00000000" w:rsidRPr="00000000" w14:paraId="00000203">
      <w:pPr>
        <w:spacing w:line="276" w:lineRule="auto"/>
        <w:contextualSpacing w:val="0"/>
        <w:rPr/>
      </w:pPr>
      <w:r w:rsidDel="00000000" w:rsidR="00000000" w:rsidRPr="00000000">
        <w:rPr>
          <w:rFonts w:ascii="Arial Unicode MS" w:cs="Arial Unicode MS" w:eastAsia="Arial Unicode MS" w:hAnsi="Arial Unicode MS"/>
          <w:rtl w:val="0"/>
        </w:rPr>
        <w:t xml:space="preserve">根据 Coinmarketcap 全市场走势图显示，MOAC 上市交易以来，价格呈下跌趋势，但较平缓；交易量低，但在 2018 年 5 月前后，交易量突然放大，而价格并没有较大幅度波动。</w:t>
      </w:r>
      <w:r w:rsidDel="00000000" w:rsidR="00000000" w:rsidRPr="00000000">
        <w:rPr>
          <w:rtl w:val="0"/>
        </w:rPr>
      </w:r>
    </w:p>
    <w:p w:rsidR="00000000" w:rsidDel="00000000" w:rsidP="00000000" w:rsidRDefault="00000000" w:rsidRPr="00000000" w14:paraId="00000204">
      <w:pPr>
        <w:spacing w:line="276" w:lineRule="auto"/>
        <w:contextualSpacing w:val="0"/>
        <w:jc w:val="center"/>
        <w:rPr/>
      </w:pPr>
      <w:r w:rsidDel="00000000" w:rsidR="00000000" w:rsidRPr="00000000">
        <w:rPr/>
        <w:drawing>
          <wp:inline distB="114300" distT="114300" distL="114300" distR="114300">
            <wp:extent cx="4367213" cy="2992505"/>
            <wp:effectExtent b="0" l="0" r="0" t="0"/>
            <wp:docPr id="14"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4367213" cy="299250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29 日，SNC 分析部</w:t>
      </w:r>
      <w:r w:rsidDel="00000000" w:rsidR="00000000" w:rsidRPr="00000000">
        <w:rPr>
          <w:rtl w:val="0"/>
        </w:rPr>
      </w:r>
    </w:p>
    <w:p w:rsidR="00000000" w:rsidDel="00000000" w:rsidP="00000000" w:rsidRDefault="00000000" w:rsidRPr="00000000" w14:paraId="00000206">
      <w:pPr>
        <w:spacing w:line="276" w:lineRule="auto"/>
        <w:contextualSpacing w:val="0"/>
        <w:rPr>
          <w:sz w:val="18"/>
          <w:szCs w:val="18"/>
          <w:highlight w:val="white"/>
        </w:rPr>
      </w:pPr>
      <w:r w:rsidDel="00000000" w:rsidR="00000000" w:rsidRPr="00000000">
        <w:rPr>
          <w:rtl w:val="0"/>
        </w:rPr>
      </w:r>
    </w:p>
    <w:p w:rsidR="00000000" w:rsidDel="00000000" w:rsidP="00000000" w:rsidRDefault="00000000" w:rsidRPr="00000000" w14:paraId="00000207">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下图为 </w:t>
      </w:r>
      <w:r w:rsidDel="00000000" w:rsidR="00000000" w:rsidRPr="00000000">
        <w:rPr>
          <w:rtl w:val="0"/>
        </w:rPr>
        <w:t xml:space="preserve">Bit-Z</w:t>
      </w:r>
      <w:r w:rsidDel="00000000" w:rsidR="00000000" w:rsidRPr="00000000">
        <w:rPr>
          <w:rFonts w:ascii="微软雅黑" w:cs="微软雅黑" w:eastAsia="微软雅黑" w:hAnsi="微软雅黑"/>
          <w:rtl w:val="0"/>
        </w:rPr>
        <w:t xml:space="preserve"> 交易平台 MOAC/ETH 交易对的日线图。该交易对登陆 Bit-Z  3 个月左右，形态</w:t>
      </w:r>
    </w:p>
    <w:p w:rsidR="00000000" w:rsidDel="00000000" w:rsidP="00000000" w:rsidRDefault="00000000" w:rsidRPr="00000000" w14:paraId="00000208">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与</w:t>
      </w:r>
      <w:r w:rsidDel="00000000" w:rsidR="00000000" w:rsidRPr="00000000">
        <w:rPr>
          <w:rFonts w:ascii="微软雅黑" w:cs="微软雅黑" w:eastAsia="微软雅黑" w:hAnsi="微软雅黑"/>
          <w:rtl w:val="0"/>
        </w:rPr>
        <w:t xml:space="preserve">同期 Coinmarketcap 全市场图基本一致。近日交易量突然增加，且价格在 5 日和 10 日均</w:t>
      </w:r>
    </w:p>
    <w:p w:rsidR="00000000" w:rsidDel="00000000" w:rsidP="00000000" w:rsidRDefault="00000000" w:rsidRPr="00000000" w14:paraId="00000209">
      <w:pPr>
        <w:spacing w:line="276" w:lineRule="auto"/>
        <w:ind w:left="220"/>
        <w:contextualSpacing w:val="0"/>
        <w:rPr>
          <w:rFonts w:ascii="Arimo" w:cs="Arimo" w:eastAsia="Arimo" w:hAnsi="Arimo"/>
        </w:rPr>
      </w:pPr>
      <w:r w:rsidDel="00000000" w:rsidR="00000000" w:rsidRPr="00000000">
        <w:rPr>
          <w:rFonts w:ascii="微软雅黑" w:cs="微软雅黑" w:eastAsia="微软雅黑" w:hAnsi="微软雅黑"/>
          <w:rtl w:val="0"/>
        </w:rPr>
        <w:t xml:space="preserve">线附近，价格可能有较大波动风险。</w:t>
      </w:r>
      <w:r w:rsidDel="00000000" w:rsidR="00000000" w:rsidRPr="00000000">
        <w:rPr>
          <w:rtl w:val="0"/>
        </w:rPr>
      </w:r>
    </w:p>
    <w:p w:rsidR="00000000" w:rsidDel="00000000" w:rsidP="00000000" w:rsidRDefault="00000000" w:rsidRPr="00000000" w14:paraId="0000020A">
      <w:pPr>
        <w:spacing w:line="276" w:lineRule="auto"/>
        <w:ind w:left="220"/>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0B">
      <w:pPr>
        <w:spacing w:line="276" w:lineRule="auto"/>
        <w:ind w:left="220"/>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0C">
      <w:pPr>
        <w:spacing w:line="276" w:lineRule="auto"/>
        <w:ind w:left="220"/>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3990975" cy="2462516"/>
            <wp:effectExtent b="0" l="0" r="0" t="0"/>
            <wp:docPr id="10"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990975" cy="246251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76" w:lineRule="auto"/>
        <w:contextualSpacing w:val="0"/>
        <w:jc w:val="center"/>
        <w:rPr>
          <w:rFonts w:ascii="Arimo" w:cs="Arimo" w:eastAsia="Arimo" w:hAnsi="Arimo"/>
          <w:sz w:val="20"/>
          <w:szCs w:val="20"/>
        </w:rPr>
      </w:pPr>
      <w:r w:rsidDel="00000000" w:rsidR="00000000" w:rsidRPr="00000000">
        <w:rPr>
          <w:rFonts w:ascii="Arial Unicode MS" w:cs="Arial Unicode MS" w:eastAsia="Arial Unicode MS" w:hAnsi="Arial Unicode MS"/>
          <w:i w:val="1"/>
          <w:sz w:val="20"/>
          <w:szCs w:val="20"/>
          <w:rtl w:val="0"/>
        </w:rPr>
        <w:t xml:space="preserve">资料来源：</w:t>
      </w:r>
      <w:r w:rsidDel="00000000" w:rsidR="00000000" w:rsidRPr="00000000">
        <w:rPr>
          <w:rFonts w:ascii="微软雅黑" w:cs="微软雅黑" w:eastAsia="微软雅黑" w:hAnsi="微软雅黑"/>
          <w:rtl w:val="0"/>
        </w:rPr>
        <w:t xml:space="preserve"> </w:t>
      </w:r>
      <w:r w:rsidDel="00000000" w:rsidR="00000000" w:rsidRPr="00000000">
        <w:rPr>
          <w:i w:val="1"/>
          <w:sz w:val="20"/>
          <w:szCs w:val="20"/>
          <w:rtl w:val="0"/>
        </w:rPr>
        <w:t xml:space="preserve">Bit-Z</w:t>
      </w:r>
      <w:r w:rsidDel="00000000" w:rsidR="00000000" w:rsidRPr="00000000">
        <w:rPr>
          <w:rFonts w:ascii="Arial Unicode MS" w:cs="Arial Unicode MS" w:eastAsia="Arial Unicode MS" w:hAnsi="Arial Unicode MS"/>
          <w:i w:val="1"/>
          <w:sz w:val="20"/>
          <w:szCs w:val="20"/>
          <w:rtl w:val="0"/>
        </w:rPr>
        <w:t xml:space="preserve">，数据截止时间：2018 年 8 月 29 日，SNC 分析部</w:t>
      </w:r>
      <w:r w:rsidDel="00000000" w:rsidR="00000000" w:rsidRPr="00000000">
        <w:rPr>
          <w:rtl w:val="0"/>
        </w:rPr>
      </w:r>
    </w:p>
    <w:p w:rsidR="00000000" w:rsidDel="00000000" w:rsidP="00000000" w:rsidRDefault="00000000" w:rsidRPr="00000000" w14:paraId="0000020E">
      <w:pPr>
        <w:spacing w:line="276" w:lineRule="auto"/>
        <w:ind w:left="220"/>
        <w:contextualSpacing w:val="0"/>
        <w:jc w:val="center"/>
        <w:rPr>
          <w:rFonts w:ascii="Arimo" w:cs="Arimo" w:eastAsia="Arimo" w:hAnsi="Arimo"/>
        </w:rPr>
      </w:pPr>
      <w:r w:rsidDel="00000000" w:rsidR="00000000" w:rsidRPr="00000000">
        <w:rPr>
          <w:rtl w:val="0"/>
        </w:rPr>
      </w:r>
    </w:p>
    <w:p w:rsidR="00000000" w:rsidDel="00000000" w:rsidP="00000000" w:rsidRDefault="00000000" w:rsidRPr="00000000" w14:paraId="0000020F">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下图为 </w:t>
      </w:r>
      <w:r w:rsidDel="00000000" w:rsidR="00000000" w:rsidRPr="00000000">
        <w:rPr>
          <w:highlight w:val="white"/>
          <w:rtl w:val="0"/>
        </w:rPr>
        <w:t xml:space="preserve">CoinBene </w:t>
      </w:r>
      <w:r w:rsidDel="00000000" w:rsidR="00000000" w:rsidRPr="00000000">
        <w:rPr>
          <w:rFonts w:ascii="微软雅黑" w:cs="微软雅黑" w:eastAsia="微软雅黑" w:hAnsi="微软雅黑"/>
          <w:rtl w:val="0"/>
        </w:rPr>
        <w:t xml:space="preserve">交易平台</w:t>
      </w:r>
      <w:r w:rsidDel="00000000" w:rsidR="00000000" w:rsidRPr="00000000">
        <w:rPr>
          <w:rFonts w:ascii="微软雅黑" w:cs="微软雅黑" w:eastAsia="微软雅黑" w:hAnsi="微软雅黑"/>
          <w:rtl w:val="0"/>
        </w:rPr>
        <w:t xml:space="preserve">  MOAC/USDT 交易对的日线图，跟同时期</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210">
      <w:pPr>
        <w:spacing w:line="276" w:lineRule="auto"/>
        <w:contextualSpacing w:val="0"/>
        <w:rPr/>
      </w:pPr>
      <w:r w:rsidDel="00000000" w:rsidR="00000000" w:rsidRPr="00000000">
        <w:rPr>
          <w:rFonts w:ascii="微软雅黑" w:cs="微软雅黑" w:eastAsia="微软雅黑" w:hAnsi="微软雅黑"/>
          <w:rtl w:val="0"/>
        </w:rPr>
        <w:t xml:space="preserve">全市场价格走势一致，因为在 2018 年 5 月之前, MOAC 仅在 CoinBene 交易平台交易，且仅有 MOAC/USDT 交易对。该图基本包含了 MOAC 上市交易以来的全部交易信息。经历两个过程：1、因为整体市场原因，2018 年 1 月 MOAC 价格波动剧烈（橙色方框）；2、从 2018 年 2 月开始，日线图有明显的通道特征（两条蓝色平行线），其中 2018 年 5 月交易量突然增加，价格在一定区间波动，但没有形成单边趋势（黄色椭圆），此处</w:t>
      </w:r>
      <w:r w:rsidDel="00000000" w:rsidR="00000000" w:rsidRPr="00000000">
        <w:rPr>
          <w:rFonts w:ascii="Arial Unicode MS" w:cs="Arial Unicode MS" w:eastAsia="Arial Unicode MS" w:hAnsi="Arial Unicode MS"/>
          <w:rtl w:val="0"/>
        </w:rPr>
        <w:t xml:space="preserve">交易真实性存疑</w:t>
      </w:r>
      <w:r w:rsidDel="00000000" w:rsidR="00000000" w:rsidRPr="00000000">
        <w:rPr>
          <w:rFonts w:ascii="微软雅黑" w:cs="微软雅黑" w:eastAsia="微软雅黑" w:hAnsi="微软雅黑"/>
          <w:rtl w:val="0"/>
        </w:rPr>
        <w:t xml:space="preserve">。</w:t>
      </w:r>
      <w:r w:rsidDel="00000000" w:rsidR="00000000" w:rsidRPr="00000000">
        <w:rPr>
          <w:rtl w:val="0"/>
        </w:rPr>
      </w:r>
    </w:p>
    <w:p w:rsidR="00000000" w:rsidDel="00000000" w:rsidP="00000000" w:rsidRDefault="00000000" w:rsidRPr="00000000" w14:paraId="00000211">
      <w:pPr>
        <w:spacing w:line="276" w:lineRule="auto"/>
        <w:contextualSpacing w:val="0"/>
        <w:jc w:val="center"/>
        <w:rPr/>
      </w:pPr>
      <w:r w:rsidDel="00000000" w:rsidR="00000000" w:rsidRPr="00000000">
        <w:rPr/>
        <w:drawing>
          <wp:inline distB="114300" distT="114300" distL="114300" distR="114300">
            <wp:extent cx="4548188" cy="2175877"/>
            <wp:effectExtent b="0" l="0" r="0" t="0"/>
            <wp:docPr id="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548188" cy="2175877"/>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76" w:lineRule="auto"/>
        <w:contextualSpacing w:val="0"/>
        <w:jc w:val="center"/>
        <w:rPr>
          <w:rFonts w:ascii="Arimo" w:cs="Arimo" w:eastAsia="Arimo" w:hAnsi="Arimo"/>
          <w:sz w:val="20"/>
          <w:szCs w:val="20"/>
        </w:rPr>
      </w:pPr>
      <w:r w:rsidDel="00000000" w:rsidR="00000000" w:rsidRPr="00000000">
        <w:rPr>
          <w:rFonts w:ascii="Arial Unicode MS" w:cs="Arial Unicode MS" w:eastAsia="Arial Unicode MS" w:hAnsi="Arial Unicode MS"/>
          <w:i w:val="1"/>
          <w:sz w:val="20"/>
          <w:szCs w:val="20"/>
          <w:rtl w:val="0"/>
        </w:rPr>
        <w:t xml:space="preserve">资料来源：</w:t>
      </w:r>
      <w:r w:rsidDel="00000000" w:rsidR="00000000" w:rsidRPr="00000000">
        <w:rPr>
          <w:rFonts w:ascii="微软雅黑" w:cs="微软雅黑" w:eastAsia="微软雅黑" w:hAnsi="微软雅黑"/>
          <w:rtl w:val="0"/>
        </w:rPr>
        <w:t xml:space="preserve"> </w:t>
      </w:r>
      <w:r w:rsidDel="00000000" w:rsidR="00000000" w:rsidRPr="00000000">
        <w:rPr>
          <w:i w:val="1"/>
          <w:sz w:val="20"/>
          <w:szCs w:val="20"/>
          <w:highlight w:val="white"/>
          <w:rtl w:val="0"/>
        </w:rPr>
        <w:t xml:space="preserve">CoinBene</w:t>
      </w:r>
      <w:r w:rsidDel="00000000" w:rsidR="00000000" w:rsidRPr="00000000">
        <w:rPr>
          <w:rFonts w:ascii="Arial Unicode MS" w:cs="Arial Unicode MS" w:eastAsia="Arial Unicode MS" w:hAnsi="Arial Unicode MS"/>
          <w:i w:val="1"/>
          <w:sz w:val="20"/>
          <w:szCs w:val="20"/>
          <w:rtl w:val="0"/>
        </w:rPr>
        <w:t xml:space="preserve">，数据截止时间：2018 年 8 月 29 日，SNC 分析部</w:t>
      </w:r>
      <w:r w:rsidDel="00000000" w:rsidR="00000000" w:rsidRPr="00000000">
        <w:rPr>
          <w:rtl w:val="0"/>
        </w:rPr>
      </w:r>
    </w:p>
    <w:p w:rsidR="00000000" w:rsidDel="00000000" w:rsidP="00000000" w:rsidRDefault="00000000" w:rsidRPr="00000000" w14:paraId="00000213">
      <w:pPr>
        <w:spacing w:line="276" w:lineRule="auto"/>
        <w:contextualSpacing w:val="0"/>
        <w:rPr/>
      </w:pPr>
      <w:r w:rsidDel="00000000" w:rsidR="00000000" w:rsidRPr="00000000">
        <w:rPr>
          <w:rtl w:val="0"/>
        </w:rPr>
      </w:r>
    </w:p>
    <w:p w:rsidR="00000000" w:rsidDel="00000000" w:rsidP="00000000" w:rsidRDefault="00000000" w:rsidRPr="00000000" w14:paraId="00000214">
      <w:pPr>
        <w:spacing w:line="276" w:lineRule="auto"/>
        <w:contextualSpacing w:val="0"/>
        <w:rPr/>
      </w:pPr>
      <w:r w:rsidDel="00000000" w:rsidR="00000000" w:rsidRPr="00000000">
        <w:rPr>
          <w:rFonts w:ascii="Arial Unicode MS" w:cs="Arial Unicode MS" w:eastAsia="Arial Unicode MS" w:hAnsi="Arial Unicode MS"/>
          <w:rtl w:val="0"/>
        </w:rPr>
        <w:t xml:space="preserve">市场表现方面，</w:t>
      </w:r>
      <w:r w:rsidDel="00000000" w:rsidR="00000000" w:rsidRPr="00000000">
        <w:rPr>
          <w:rFonts w:ascii="微软雅黑" w:cs="微软雅黑" w:eastAsia="微软雅黑" w:hAnsi="微软雅黑"/>
          <w:rtl w:val="0"/>
        </w:rPr>
        <w:t xml:space="preserve">MOAC/ETH 交易对近日有较高价格波动风险。</w:t>
      </w:r>
      <w:r w:rsidDel="00000000" w:rsidR="00000000" w:rsidRPr="00000000">
        <w:rPr>
          <w:rFonts w:ascii="Arial Unicode MS" w:cs="Arial Unicode MS" w:eastAsia="Arial Unicode MS" w:hAnsi="Arial Unicode MS"/>
          <w:rtl w:val="0"/>
        </w:rPr>
        <w:t xml:space="preserve">MOAC 总体趋势缓慢下行且在 2018 年 2 月开始有明显通道特征，期间存在交易量异常，交易真实性存疑。</w:t>
      </w:r>
    </w:p>
    <w:p w:rsidR="00000000" w:rsidDel="00000000" w:rsidP="00000000" w:rsidRDefault="00000000" w:rsidRPr="00000000" w14:paraId="00000215">
      <w:pPr>
        <w:spacing w:line="276" w:lineRule="auto"/>
        <w:contextualSpacing w:val="0"/>
        <w:rPr>
          <w:rFonts w:ascii="Arimo" w:cs="Arimo" w:eastAsia="Arimo" w:hAnsi="Arimo"/>
          <w:b w:val="1"/>
        </w:rPr>
      </w:pPr>
      <w:r w:rsidDel="00000000" w:rsidR="00000000" w:rsidRPr="00000000">
        <w:rPr>
          <w:rtl w:val="0"/>
        </w:rPr>
      </w:r>
    </w:p>
    <w:p w:rsidR="00000000" w:rsidDel="00000000" w:rsidP="00000000" w:rsidRDefault="00000000" w:rsidRPr="00000000" w14:paraId="00000216">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综上所述</w:t>
      </w:r>
      <w:r w:rsidDel="00000000" w:rsidR="00000000" w:rsidRPr="00000000">
        <w:rPr>
          <w:rFonts w:ascii="Arial Unicode MS" w:cs="Arial Unicode MS" w:eastAsia="Arial Unicode MS" w:hAnsi="Arial Unicode MS"/>
          <w:b w:val="1"/>
          <w:rtl w:val="0"/>
        </w:rPr>
        <w:t xml:space="preserve">，</w:t>
      </w:r>
      <w:r w:rsidDel="00000000" w:rsidR="00000000" w:rsidRPr="00000000">
        <w:rPr>
          <w:rFonts w:ascii="Arial Unicode MS" w:cs="Arial Unicode MS" w:eastAsia="Arial Unicode MS" w:hAnsi="Arial Unicode MS"/>
          <w:rtl w:val="0"/>
        </w:rPr>
        <w:t xml:space="preserve">MOAC 近日换手率低，流通性风险高；持仓集中度高，主要持仓地址对应的主体不明，锁定状态的 MOAC 释放机制未定，</w:t>
      </w:r>
      <w:r w:rsidDel="00000000" w:rsidR="00000000" w:rsidRPr="00000000">
        <w:rPr>
          <w:rFonts w:ascii="Microsoft Yahei" w:cs="Microsoft Yahei" w:eastAsia="Microsoft Yahei" w:hAnsi="Microsoft Yahei"/>
          <w:rtl w:val="0"/>
        </w:rPr>
        <w:t xml:space="preserve">流通市场供给高度不确定</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存在交易量异常，交易真实性存疑。</w:t>
      </w:r>
      <w:r w:rsidDel="00000000" w:rsidR="00000000" w:rsidRPr="00000000">
        <w:rPr>
          <w:rtl w:val="0"/>
        </w:rPr>
      </w:r>
    </w:p>
    <w:p w:rsidR="00000000" w:rsidDel="00000000" w:rsidP="00000000" w:rsidRDefault="00000000" w:rsidRPr="00000000" w14:paraId="00000217">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18">
      <w:pPr>
        <w:spacing w:line="276" w:lineRule="auto"/>
        <w:contextualSpacing w:val="0"/>
        <w:rPr>
          <w:b w:val="1"/>
          <w:color w:val="ff0000"/>
        </w:rPr>
      </w:pPr>
      <w:r w:rsidDel="00000000" w:rsidR="00000000" w:rsidRPr="00000000">
        <w:rPr>
          <w:rtl w:val="0"/>
        </w:rPr>
      </w:r>
    </w:p>
    <w:p w:rsidR="00000000" w:rsidDel="00000000" w:rsidP="00000000" w:rsidRDefault="00000000" w:rsidRPr="00000000" w14:paraId="00000219">
      <w:pPr>
        <w:spacing w:line="276" w:lineRule="auto"/>
        <w:contextualSpacing w:val="0"/>
        <w:rPr/>
      </w:pPr>
      <w:r w:rsidDel="00000000" w:rsidR="00000000" w:rsidRPr="00000000">
        <w:rPr>
          <w:rtl w:val="0"/>
        </w:rPr>
      </w:r>
    </w:p>
    <w:p w:rsidR="00000000" w:rsidDel="00000000" w:rsidP="00000000" w:rsidRDefault="00000000" w:rsidRPr="00000000" w14:paraId="0000021A">
      <w:pPr>
        <w:spacing w:line="276" w:lineRule="auto"/>
        <w:contextualSpacing w:val="0"/>
        <w:rPr/>
      </w:pPr>
      <w:r w:rsidDel="00000000" w:rsidR="00000000" w:rsidRPr="00000000">
        <w:rPr>
          <w:rtl w:val="0"/>
        </w:rPr>
      </w:r>
    </w:p>
    <w:p w:rsidR="00000000" w:rsidDel="00000000" w:rsidP="00000000" w:rsidRDefault="00000000" w:rsidRPr="00000000" w14:paraId="0000021B">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mtwghi6kkesf" w:id="31"/>
      <w:bookmarkEnd w:id="31"/>
      <w:r w:rsidDel="00000000" w:rsidR="00000000" w:rsidRPr="00000000">
        <w:rPr>
          <w:rtl w:val="0"/>
        </w:rPr>
      </w:r>
    </w:p>
    <w:p w:rsidR="00000000" w:rsidDel="00000000" w:rsidP="00000000" w:rsidRDefault="00000000" w:rsidRPr="00000000" w14:paraId="0000021C">
      <w:pPr>
        <w:contextualSpacing w:val="0"/>
        <w:rPr/>
      </w:pPr>
      <w:r w:rsidDel="00000000" w:rsidR="00000000" w:rsidRPr="00000000">
        <w:rPr>
          <w:rtl w:val="0"/>
        </w:rPr>
      </w:r>
    </w:p>
    <w:p w:rsidR="00000000" w:rsidDel="00000000" w:rsidP="00000000" w:rsidRDefault="00000000" w:rsidRPr="00000000" w14:paraId="0000021D">
      <w:pPr>
        <w:contextualSpacing w:val="0"/>
        <w:rPr/>
      </w:pPr>
      <w:r w:rsidDel="00000000" w:rsidR="00000000" w:rsidRPr="00000000">
        <w:rPr>
          <w:rtl w:val="0"/>
        </w:rPr>
      </w:r>
    </w:p>
    <w:p w:rsidR="00000000" w:rsidDel="00000000" w:rsidP="00000000" w:rsidRDefault="00000000" w:rsidRPr="00000000" w14:paraId="0000021E">
      <w:pPr>
        <w:contextualSpacing w:val="0"/>
        <w:rPr/>
      </w:pPr>
      <w:r w:rsidDel="00000000" w:rsidR="00000000" w:rsidRPr="00000000">
        <w:rPr>
          <w:rtl w:val="0"/>
        </w:rPr>
      </w:r>
    </w:p>
    <w:p w:rsidR="00000000" w:rsidDel="00000000" w:rsidP="00000000" w:rsidRDefault="00000000" w:rsidRPr="00000000" w14:paraId="0000021F">
      <w:pPr>
        <w:pStyle w:val="Heading2"/>
        <w:spacing w:after="0" w:before="0" w:lineRule="auto"/>
        <w:contextualSpacing w:val="0"/>
        <w:rPr>
          <w:sz w:val="60"/>
          <w:szCs w:val="60"/>
        </w:rPr>
      </w:pPr>
      <w:bookmarkStart w:colFirst="0" w:colLast="0" w:name="_gw3xlbdr06e9" w:id="32"/>
      <w:bookmarkEnd w:id="32"/>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220">
      <w:pPr>
        <w:pStyle w:val="Heading3"/>
        <w:spacing w:line="360" w:lineRule="auto"/>
        <w:ind w:left="720" w:firstLine="0"/>
        <w:contextualSpacing w:val="0"/>
        <w:rPr/>
      </w:pPr>
      <w:bookmarkStart w:colFirst="0" w:colLast="0" w:name="_ipv7gffpclhk" w:id="33"/>
      <w:bookmarkEnd w:id="33"/>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221">
      <w:pPr>
        <w:contextualSpacing w:val="0"/>
        <w:rPr/>
      </w:pPr>
      <w:r w:rsidDel="00000000" w:rsidR="00000000" w:rsidRPr="00000000">
        <w:rPr>
          <w:rtl w:val="0"/>
        </w:rPr>
      </w:r>
    </w:p>
    <w:p w:rsidR="00000000" w:rsidDel="00000000" w:rsidP="00000000" w:rsidRDefault="00000000" w:rsidRPr="00000000" w14:paraId="00000222">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223">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24">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225">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26">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227">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28">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229">
      <w:pPr>
        <w:pStyle w:val="Heading3"/>
        <w:spacing w:line="360" w:lineRule="auto"/>
        <w:ind w:left="720" w:firstLine="0"/>
        <w:contextualSpacing w:val="0"/>
        <w:rPr>
          <w:del w:author="Tao He" w:id="8" w:date="2018-08-30T10:35:26Z"/>
        </w:rPr>
      </w:pPr>
      <w:del w:author="Tao He" w:id="8" w:date="2018-08-30T10:35:26Z">
        <w:bookmarkStart w:colFirst="0" w:colLast="0" w:name="_zh8ym4kkvocn" w:id="34"/>
        <w:bookmarkEnd w:id="34"/>
        <w:r w:rsidDel="00000000" w:rsidR="00000000" w:rsidRPr="00000000">
          <w:rPr>
            <w:rtl w:val="0"/>
          </w:rPr>
          <w:delText xml:space="preserve">监管动向</w:delText>
        </w:r>
      </w:del>
    </w:p>
    <w:p w:rsidR="00000000" w:rsidDel="00000000" w:rsidP="00000000" w:rsidRDefault="00000000" w:rsidRPr="00000000" w14:paraId="0000022A">
      <w:pPr>
        <w:contextualSpacing w:val="0"/>
        <w:rPr>
          <w:del w:author="Tao He" w:id="8" w:date="2018-08-30T10:35:26Z"/>
        </w:rPr>
      </w:pPr>
      <w:del w:author="Tao He" w:id="8" w:date="2018-08-30T10:35:26Z">
        <w:r w:rsidDel="00000000" w:rsidR="00000000" w:rsidRPr="00000000">
          <w:rPr>
            <w:rtl w:val="0"/>
          </w:rPr>
        </w:r>
      </w:del>
    </w:p>
    <w:p w:rsidR="00000000" w:rsidDel="00000000" w:rsidP="00000000" w:rsidRDefault="00000000" w:rsidRPr="00000000" w14:paraId="0000022B">
      <w:pPr>
        <w:spacing w:line="360" w:lineRule="auto"/>
        <w:ind w:left="720" w:firstLine="0"/>
        <w:contextualSpacing w:val="0"/>
        <w:rPr>
          <w:del w:author="Tao He" w:id="8" w:date="2018-08-30T10:35:26Z"/>
        </w:rPr>
      </w:pPr>
      <w:del w:author="Tao He" w:id="8" w:date="2018-08-30T10:35:26Z">
        <w:r w:rsidDel="00000000" w:rsidR="00000000" w:rsidRPr="00000000">
          <w:rPr>
            <w:rtl w:val="0"/>
          </w:rPr>
          <w:delText xml:space="preserve">数字加密货</w:delText>
        </w:r>
        <w:r w:rsidDel="00000000" w:rsidR="00000000" w:rsidRPr="00000000">
          <w:rPr>
            <w:sz w:val="24"/>
            <w:szCs w:val="24"/>
            <w:rtl w:val="0"/>
          </w:rPr>
          <w:delText xml:space="preserve">币</w:delText>
        </w:r>
        <w:r w:rsidDel="00000000" w:rsidR="00000000" w:rsidRPr="00000000">
          <w:rPr>
            <w:rtl w:val="0"/>
          </w:rPr>
          <w:delText xml:space="preserve">以及相应的政策监管态势仍不明朗。</w:delText>
        </w:r>
      </w:del>
    </w:p>
    <w:p w:rsidR="00000000" w:rsidDel="00000000" w:rsidP="00000000" w:rsidRDefault="00000000" w:rsidRPr="00000000" w14:paraId="0000022C">
      <w:pPr>
        <w:contextualSpacing w:val="0"/>
        <w:rPr>
          <w:del w:author="Tao He" w:id="8" w:date="2018-08-30T10:35:26Z"/>
        </w:rPr>
      </w:pPr>
      <w:del w:author="Tao He" w:id="8" w:date="2018-08-30T10:35:26Z">
        <w:r w:rsidDel="00000000" w:rsidR="00000000" w:rsidRPr="00000000">
          <w:rPr>
            <w:rtl w:val="0"/>
          </w:rPr>
        </w:r>
      </w:del>
    </w:p>
    <w:p w:rsidR="00000000" w:rsidDel="00000000" w:rsidP="00000000" w:rsidRDefault="00000000" w:rsidRPr="00000000" w14:paraId="0000022D">
      <w:pPr>
        <w:spacing w:line="360" w:lineRule="auto"/>
        <w:ind w:left="720" w:firstLine="0"/>
        <w:contextualSpacing w:val="0"/>
        <w:rPr>
          <w:del w:author="Tao He" w:id="8" w:date="2018-08-30T10:35:26Z"/>
          <w:sz w:val="24"/>
          <w:szCs w:val="24"/>
        </w:rPr>
      </w:pPr>
      <w:del w:author="Tao He" w:id="8" w:date="2018-08-30T10:35:26Z">
        <w:r w:rsidDel="00000000" w:rsidR="00000000" w:rsidRPr="00000000">
          <w:rPr>
            <w:rtl w:val="0"/>
          </w:rPr>
          <w:delText xml:space="preserve">我们预计，中国的监管动向将会对虚拟货币市场产生全球范围内的影响。另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delText>
        </w:r>
        <w:r w:rsidDel="00000000" w:rsidR="00000000" w:rsidRPr="00000000">
          <w:rPr>
            <w:rtl w:val="0"/>
          </w:rPr>
        </w:r>
      </w:del>
    </w:p>
    <w:p w:rsidR="00000000" w:rsidDel="00000000" w:rsidP="00000000" w:rsidRDefault="00000000" w:rsidRPr="00000000" w14:paraId="0000022E">
      <w:pPr>
        <w:pStyle w:val="Heading3"/>
        <w:spacing w:line="360" w:lineRule="auto"/>
        <w:ind w:left="720" w:firstLine="0"/>
        <w:contextualSpacing w:val="0"/>
        <w:rPr/>
      </w:pPr>
      <w:bookmarkStart w:colFirst="0" w:colLast="0" w:name="_s1xya9atnisx" w:id="35"/>
      <w:bookmarkEnd w:id="35"/>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22F">
      <w:pPr>
        <w:contextualSpacing w:val="0"/>
        <w:rPr/>
      </w:pPr>
      <w:r w:rsidDel="00000000" w:rsidR="00000000" w:rsidRPr="00000000">
        <w:rPr>
          <w:rtl w:val="0"/>
        </w:rPr>
      </w:r>
    </w:p>
    <w:p w:rsidR="00000000" w:rsidDel="00000000" w:rsidP="00000000" w:rsidRDefault="00000000" w:rsidRPr="00000000" w14:paraId="00000230">
      <w:pPr>
        <w:spacing w:line="360" w:lineRule="auto"/>
        <w:ind w:left="720" w:firstLine="0"/>
        <w:contextualSpacing w:val="0"/>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231">
      <w:pPr>
        <w:contextualSpacing w:val="0"/>
        <w:rPr/>
      </w:pPr>
      <w:r w:rsidDel="00000000" w:rsidR="00000000" w:rsidRPr="00000000">
        <w:rPr>
          <w:rtl w:val="0"/>
        </w:rPr>
      </w:r>
    </w:p>
    <w:p w:rsidR="00000000" w:rsidDel="00000000" w:rsidP="00000000" w:rsidRDefault="00000000" w:rsidRPr="00000000" w14:paraId="00000232">
      <w:pPr>
        <w:pStyle w:val="Heading2"/>
        <w:spacing w:after="0" w:before="0" w:lineRule="auto"/>
        <w:contextualSpacing w:val="0"/>
        <w:rPr>
          <w:sz w:val="60"/>
          <w:szCs w:val="60"/>
        </w:rPr>
      </w:pPr>
      <w:bookmarkStart w:colFirst="0" w:colLast="0" w:name="_5yy6asojvi9p" w:id="36"/>
      <w:bookmarkEnd w:id="36"/>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233">
      <w:pPr>
        <w:contextualSpacing w:val="0"/>
        <w:rPr/>
      </w:pPr>
      <w:r w:rsidDel="00000000" w:rsidR="00000000" w:rsidRPr="00000000">
        <w:rPr>
          <w:rtl w:val="0"/>
        </w:rPr>
      </w:r>
    </w:p>
    <w:p w:rsidR="00000000" w:rsidDel="00000000" w:rsidP="00000000" w:rsidRDefault="00000000" w:rsidRPr="00000000" w14:paraId="00000234">
      <w:pPr>
        <w:contextualSpacing w:val="0"/>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235">
      <w:pPr>
        <w:contextualSpacing w:val="0"/>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236">
      <w:pPr>
        <w:contextualSpacing w:val="0"/>
        <w:rPr/>
      </w:pPr>
      <w:r w:rsidDel="00000000" w:rsidR="00000000" w:rsidRPr="00000000">
        <w:rPr>
          <w:rtl w:val="0"/>
        </w:rPr>
      </w:r>
    </w:p>
    <w:p w:rsidR="00000000" w:rsidDel="00000000" w:rsidP="00000000" w:rsidRDefault="00000000" w:rsidRPr="00000000" w14:paraId="00000237">
      <w:pPr>
        <w:contextualSpacing w:val="0"/>
        <w:rPr/>
      </w:pPr>
      <w:r w:rsidDel="00000000" w:rsidR="00000000" w:rsidRPr="00000000">
        <w:rPr>
          <w:rtl w:val="0"/>
        </w:rPr>
      </w:r>
    </w:p>
    <w:p w:rsidR="00000000" w:rsidDel="00000000" w:rsidP="00000000" w:rsidRDefault="00000000" w:rsidRPr="00000000" w14:paraId="00000238">
      <w:pPr>
        <w:contextualSpacing w:val="0"/>
        <w:rPr/>
      </w:pPr>
      <w:r w:rsidDel="00000000" w:rsidR="00000000" w:rsidRPr="00000000">
        <w:rPr>
          <w:rtl w:val="0"/>
        </w:rPr>
      </w:r>
    </w:p>
    <w:p w:rsidR="00000000" w:rsidDel="00000000" w:rsidP="00000000" w:rsidRDefault="00000000" w:rsidRPr="00000000" w14:paraId="00000239">
      <w:pPr>
        <w:contextualSpacing w:val="0"/>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23A">
      <w:pPr>
        <w:contextualSpacing w:val="0"/>
        <w:rPr/>
      </w:pPr>
      <w:r w:rsidDel="00000000" w:rsidR="00000000" w:rsidRPr="00000000">
        <w:rPr>
          <w:rtl w:val="0"/>
        </w:rPr>
      </w:r>
    </w:p>
    <w:p w:rsidR="00000000" w:rsidDel="00000000" w:rsidP="00000000" w:rsidRDefault="00000000" w:rsidRPr="00000000" w14:paraId="0000023B">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23C">
      <w:pPr>
        <w:contextualSpacing w:val="0"/>
        <w:rPr/>
      </w:pPr>
      <w:r w:rsidDel="00000000" w:rsidR="00000000" w:rsidRPr="00000000">
        <w:rPr>
          <w:rtl w:val="0"/>
        </w:rPr>
      </w:r>
    </w:p>
    <w:p w:rsidR="00000000" w:rsidDel="00000000" w:rsidP="00000000" w:rsidRDefault="00000000" w:rsidRPr="00000000" w14:paraId="0000023D">
      <w:pPr>
        <w:contextualSpacing w:val="0"/>
        <w:rPr/>
      </w:pPr>
      <w:r w:rsidDel="00000000" w:rsidR="00000000" w:rsidRPr="00000000">
        <w:rPr>
          <w:rtl w:val="0"/>
        </w:rPr>
      </w:r>
    </w:p>
    <w:p w:rsidR="00000000" w:rsidDel="00000000" w:rsidP="00000000" w:rsidRDefault="00000000" w:rsidRPr="00000000" w14:paraId="0000023E">
      <w:pPr>
        <w:contextualSpacing w:val="0"/>
        <w:rPr/>
      </w:pPr>
      <w:r w:rsidDel="00000000" w:rsidR="00000000" w:rsidRPr="00000000">
        <w:rPr>
          <w:rtl w:val="0"/>
        </w:rPr>
      </w:r>
    </w:p>
    <w:p w:rsidR="00000000" w:rsidDel="00000000" w:rsidP="00000000" w:rsidRDefault="00000000" w:rsidRPr="00000000" w14:paraId="0000023F">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240">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41">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242">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243">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244">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245">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246">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247">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248">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49">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24A">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4B">
      <w:pPr>
        <w:numPr>
          <w:ilvl w:val="0"/>
          <w:numId w:val="8"/>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24C">
      <w:pPr>
        <w:contextualSpacing w:val="0"/>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24E">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 w:name="Verdan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微软雅黑"/>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25.png"/><Relationship Id="rId21" Type="http://schemas.openxmlformats.org/officeDocument/2006/relationships/image" Target="media/image47.png"/><Relationship Id="rId24" Type="http://schemas.openxmlformats.org/officeDocument/2006/relationships/image" Target="media/image36.png"/><Relationship Id="rId23"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32.png"/><Relationship Id="rId25" Type="http://schemas.openxmlformats.org/officeDocument/2006/relationships/image" Target="media/image43.png"/><Relationship Id="rId28" Type="http://schemas.openxmlformats.org/officeDocument/2006/relationships/image" Target="media/image38.jp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39.jpg"/><Relationship Id="rId29" Type="http://schemas.openxmlformats.org/officeDocument/2006/relationships/image" Target="media/image34.png"/><Relationship Id="rId7" Type="http://schemas.openxmlformats.org/officeDocument/2006/relationships/image" Target="media/image33.png"/><Relationship Id="rId8" Type="http://schemas.openxmlformats.org/officeDocument/2006/relationships/image" Target="media/image46.png"/><Relationship Id="rId30" Type="http://schemas.openxmlformats.org/officeDocument/2006/relationships/image" Target="media/image30.png"/><Relationship Id="rId11" Type="http://schemas.openxmlformats.org/officeDocument/2006/relationships/image" Target="media/image45.png"/><Relationship Id="rId10" Type="http://schemas.openxmlformats.org/officeDocument/2006/relationships/image" Target="media/image31.png"/><Relationship Id="rId13" Type="http://schemas.openxmlformats.org/officeDocument/2006/relationships/image" Target="media/image48.png"/><Relationship Id="rId12" Type="http://schemas.openxmlformats.org/officeDocument/2006/relationships/image" Target="media/image37.png"/><Relationship Id="rId15" Type="http://schemas.openxmlformats.org/officeDocument/2006/relationships/image" Target="media/image40.png"/><Relationship Id="rId14" Type="http://schemas.openxmlformats.org/officeDocument/2006/relationships/hyperlink" Target="https://t.me/moacblockchain" TargetMode="External"/><Relationship Id="rId17" Type="http://schemas.openxmlformats.org/officeDocument/2006/relationships/image" Target="media/image42.png"/><Relationship Id="rId16" Type="http://schemas.openxmlformats.org/officeDocument/2006/relationships/image" Target="media/image27.png"/><Relationship Id="rId19" Type="http://schemas.openxmlformats.org/officeDocument/2006/relationships/image" Target="media/image28.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