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pStyle w:val="Title"/>
        <w:ind w:left="720" w:firstLine="0"/>
        <w:contextualSpacing w:val="0"/>
        <w:rPr/>
      </w:pPr>
      <w:bookmarkStart w:colFirst="0" w:colLast="0" w:name="_iq3wj54o3ala" w:id="0"/>
      <w:bookmarkEnd w:id="0"/>
      <w:r w:rsidDel="00000000" w:rsidR="00000000" w:rsidRPr="00000000">
        <w:rPr>
          <w:rFonts w:ascii="Arial Unicode MS" w:cs="Arial Unicode MS" w:eastAsia="Arial Unicode MS" w:hAnsi="Arial Unicode MS"/>
          <w:rtl w:val="0"/>
        </w:rPr>
        <w:t xml:space="preserve">Golem- 风险等级「B」 - 标准共识投资风险评级</w:t>
      </w:r>
    </w:p>
    <w:p w:rsidR="00000000" w:rsidDel="00000000" w:rsidP="00000000" w:rsidRDefault="00000000" w:rsidRPr="00000000" w14:paraId="00000001">
      <w:pPr>
        <w:pStyle w:val="Title"/>
        <w:ind w:left="720" w:firstLine="0"/>
        <w:contextualSpacing w:val="0"/>
        <w:rPr/>
      </w:pPr>
      <w:bookmarkStart w:colFirst="0" w:colLast="0" w:name="_55dmwctcscxj" w:id="1"/>
      <w:bookmarkEnd w:id="1"/>
      <w:r w:rsidDel="00000000" w:rsidR="00000000" w:rsidRPr="00000000">
        <w:rPr>
          <w:rFonts w:ascii="Arial Unicode MS" w:cs="Arial Unicode MS" w:eastAsia="Arial Unicode MS" w:hAnsi="Arial Unicode MS"/>
          <w:rtl w:val="0"/>
        </w:rPr>
        <w:t xml:space="preserve">微信标题：Golem 去中心化计算模型已初具规模</w:t>
        <w:br w:type="textWrapping"/>
      </w:r>
    </w:p>
    <w:p w:rsidR="00000000" w:rsidDel="00000000" w:rsidP="00000000" w:rsidRDefault="00000000" w:rsidRPr="00000000" w14:paraId="00000002">
      <w:pPr>
        <w:contextualSpacing w:val="0"/>
        <w:rPr/>
      </w:pPr>
      <w:r w:rsidDel="00000000" w:rsidR="00000000" w:rsidRPr="00000000">
        <w:rPr>
          <w:rFonts w:ascii="Arial Unicode MS" w:cs="Arial Unicode MS" w:eastAsia="Arial Unicode MS" w:hAnsi="Arial Unicode MS"/>
          <w:rtl w:val="0"/>
        </w:rPr>
        <w:t xml:space="preserve">北京时间 2018 年 8 月 7 日，标准共识发布针对区块链项目「Golem」（代币符号：GNT）的一般投资风险评级报告。以下为报告的主要内容。</w:t>
      </w:r>
    </w:p>
    <w:p w:rsidR="00000000" w:rsidDel="00000000" w:rsidP="00000000" w:rsidRDefault="00000000" w:rsidRPr="00000000" w14:paraId="00000003">
      <w:pPr>
        <w:contextualSpacing w:val="0"/>
        <w:rPr/>
      </w:pPr>
      <w:r w:rsidDel="00000000" w:rsidR="00000000" w:rsidRPr="00000000">
        <w:rPr>
          <w:rtl w:val="0"/>
        </w:rPr>
      </w:r>
    </w:p>
    <w:p w:rsidR="00000000" w:rsidDel="00000000" w:rsidP="00000000" w:rsidRDefault="00000000" w:rsidRPr="00000000" w14:paraId="00000004">
      <w:pPr>
        <w:pStyle w:val="Heading2"/>
        <w:contextualSpacing w:val="0"/>
        <w:rPr>
          <w:color w:val="00796b"/>
          <w:sz w:val="96"/>
          <w:szCs w:val="96"/>
        </w:rPr>
      </w:pPr>
      <w:bookmarkStart w:colFirst="0" w:colLast="0" w:name="_5hftas539ngr" w:id="2"/>
      <w:bookmarkEnd w:id="2"/>
      <w:r w:rsidDel="00000000" w:rsidR="00000000" w:rsidRPr="00000000">
        <w:rPr>
          <w:rFonts w:ascii="Arial Unicode MS" w:cs="Arial Unicode MS" w:eastAsia="Arial Unicode MS" w:hAnsi="Arial Unicode MS"/>
          <w:sz w:val="60"/>
          <w:szCs w:val="60"/>
          <w:rtl w:val="0"/>
        </w:rPr>
        <w:t xml:space="preserve">Overview 概述</w:t>
      </w:r>
      <w:r w:rsidDel="00000000" w:rsidR="00000000" w:rsidRPr="00000000">
        <w:rPr>
          <w:rtl w:val="0"/>
        </w:rPr>
      </w:r>
    </w:p>
    <w:p w:rsidR="00000000" w:rsidDel="00000000" w:rsidP="00000000" w:rsidRDefault="00000000" w:rsidRPr="00000000" w14:paraId="00000005">
      <w:pPr>
        <w:pBdr>
          <w:top w:color="auto" w:space="0" w:sz="0" w:val="none"/>
          <w:left w:color="auto" w:space="0" w:sz="0" w:val="none"/>
          <w:bottom w:color="auto" w:space="0" w:sz="0" w:val="none"/>
          <w:right w:color="auto" w:space="0" w:sz="0" w:val="none"/>
          <w:between w:color="auto" w:space="0" w:sz="0" w:val="none"/>
        </w:pBdr>
        <w:contextualSpacing w:val="0"/>
        <w:rPr/>
      </w:pPr>
      <w:r w:rsidDel="00000000" w:rsidR="00000000" w:rsidRPr="00000000">
        <w:rPr>
          <w:rtl w:val="0"/>
        </w:rPr>
      </w:r>
    </w:p>
    <w:p w:rsidR="00000000" w:rsidDel="00000000" w:rsidP="00000000" w:rsidRDefault="00000000" w:rsidRPr="00000000" w14:paraId="00000006">
      <w:pPr>
        <w:contextualSpacing w:val="0"/>
        <w:rPr/>
      </w:pPr>
      <w:r w:rsidDel="00000000" w:rsidR="00000000" w:rsidRPr="00000000">
        <w:rPr>
          <w:rFonts w:ascii="Arial Unicode MS" w:cs="Arial Unicode MS" w:eastAsia="Arial Unicode MS" w:hAnsi="Arial Unicode MS"/>
          <w:rtl w:val="0"/>
        </w:rPr>
        <w:t xml:space="preserve">报告将 Golem 风险等级定义为「</w:t>
      </w:r>
      <w:r w:rsidDel="00000000" w:rsidR="00000000" w:rsidRPr="00000000">
        <w:rPr>
          <w:rtl w:val="0"/>
        </w:rPr>
        <w:t xml:space="preserve">B</w:t>
      </w:r>
      <w:r w:rsidDel="00000000" w:rsidR="00000000" w:rsidRPr="00000000">
        <w:rPr>
          <w:rFonts w:ascii="Arial Unicode MS" w:cs="Arial Unicode MS" w:eastAsia="Arial Unicode MS" w:hAnsi="Arial Unicode MS"/>
          <w:rtl w:val="0"/>
        </w:rPr>
        <w:t xml:space="preserve">」，该项目属于「一般风险」水平，需要投资者注意。</w:t>
      </w:r>
    </w:p>
    <w:p w:rsidR="00000000" w:rsidDel="00000000" w:rsidP="00000000" w:rsidRDefault="00000000" w:rsidRPr="00000000" w14:paraId="00000007">
      <w:pPr>
        <w:contextualSpacing w:val="0"/>
        <w:rPr/>
      </w:pPr>
      <w:r w:rsidDel="00000000" w:rsidR="00000000" w:rsidRPr="00000000">
        <w:rPr>
          <w:rtl w:val="0"/>
        </w:rPr>
      </w:r>
    </w:p>
    <w:p w:rsidR="00000000" w:rsidDel="00000000" w:rsidP="00000000" w:rsidRDefault="00000000" w:rsidRPr="00000000" w14:paraId="00000008">
      <w:pPr>
        <w:contextualSpacing w:val="0"/>
        <w:rPr/>
      </w:pPr>
      <w:r w:rsidDel="00000000" w:rsidR="00000000" w:rsidRPr="00000000">
        <w:rPr>
          <w:rFonts w:ascii="Arial Unicode MS" w:cs="Arial Unicode MS" w:eastAsia="Arial Unicode MS" w:hAnsi="Arial Unicode MS"/>
          <w:rtl w:val="0"/>
        </w:rPr>
        <w:t xml:space="preserve">依据「标准共识一般项目投资风险评级标准（初创期）」  获得「</w:t>
      </w:r>
      <w:r w:rsidDel="00000000" w:rsidR="00000000" w:rsidRPr="00000000">
        <w:rPr>
          <w:rtl w:val="0"/>
        </w:rPr>
        <w:t xml:space="preserve">B</w:t>
      </w:r>
      <w:r w:rsidDel="00000000" w:rsidR="00000000" w:rsidRPr="00000000">
        <w:rPr>
          <w:rFonts w:ascii="Arial Unicode MS" w:cs="Arial Unicode MS" w:eastAsia="Arial Unicode MS" w:hAnsi="Arial Unicode MS"/>
          <w:rtl w:val="0"/>
        </w:rPr>
        <w:t xml:space="preserve">」评级的主要原因是：</w:t>
      </w:r>
    </w:p>
    <w:p w:rsidR="00000000" w:rsidDel="00000000" w:rsidP="00000000" w:rsidRDefault="00000000" w:rsidRPr="00000000" w14:paraId="0000000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Fonts w:ascii="Arial Unicode MS" w:cs="Arial Unicode MS" w:eastAsia="Arial Unicode MS" w:hAnsi="Arial Unicode MS"/>
          <w:b w:val="1"/>
          <w:rtl w:val="0"/>
        </w:rPr>
        <w:t xml:space="preserve">项目第一阶段规划已经落地，运转情况良好；团队技术实力强；项目目前对数据安全的保障力度不够；项目处于早期阶段，应用范围较窄。</w:t>
        <w:br w:type="textWrapping"/>
      </w:r>
      <w:r w:rsidDel="00000000" w:rsidR="00000000" w:rsidRPr="00000000">
        <w:rPr>
          <w:rtl w:val="0"/>
        </w:rPr>
      </w:r>
    </w:p>
    <w:p w:rsidR="00000000" w:rsidDel="00000000" w:rsidP="00000000" w:rsidRDefault="00000000" w:rsidRPr="00000000" w14:paraId="0000000A">
      <w:pPr>
        <w:contextualSpacing w:val="0"/>
        <w:rPr/>
      </w:pPr>
      <w:r w:rsidDel="00000000" w:rsidR="00000000" w:rsidRPr="00000000">
        <w:rPr>
          <w:rFonts w:ascii="Arial Unicode MS" w:cs="Arial Unicode MS" w:eastAsia="Arial Unicode MS" w:hAnsi="Arial Unicode MS"/>
          <w:rtl w:val="0"/>
        </w:rPr>
        <w:t xml:space="preserve">基于标准共识分析师团队调查和研究，项目主要风险及优势在于：</w:t>
      </w:r>
    </w:p>
    <w:p w:rsidR="00000000" w:rsidDel="00000000" w:rsidP="00000000" w:rsidRDefault="00000000" w:rsidRPr="00000000" w14:paraId="0000000B">
      <w:pPr>
        <w:contextualSpacing w:val="0"/>
        <w:rPr/>
      </w:pPr>
      <w:r w:rsidDel="00000000" w:rsidR="00000000" w:rsidRPr="00000000">
        <w:rPr>
          <w:rtl w:val="0"/>
        </w:rPr>
      </w:r>
    </w:p>
    <w:p w:rsidR="00000000" w:rsidDel="00000000" w:rsidP="00000000" w:rsidRDefault="00000000" w:rsidRPr="00000000" w14:paraId="0000000C">
      <w:pPr>
        <w:pBdr>
          <w:top w:color="auto" w:space="0" w:sz="0" w:val="none"/>
          <w:left w:color="auto" w:space="0" w:sz="0" w:val="none"/>
          <w:bottom w:color="auto" w:space="0" w:sz="0" w:val="none"/>
          <w:right w:color="auto" w:space="0" w:sz="0" w:val="none"/>
          <w:between w:color="auto" w:space="0" w:sz="0" w:val="none"/>
        </w:pBdr>
        <w:contextualSpacing w:val="0"/>
        <w:rPr>
          <w:rFonts w:ascii="Microsoft Yahei" w:cs="Microsoft Yahei" w:eastAsia="Microsoft Yahei" w:hAnsi="Microsoft Yahei"/>
          <w:b w:val="1"/>
          <w:color w:val="579a78"/>
          <w:sz w:val="36"/>
          <w:szCs w:val="36"/>
        </w:rPr>
      </w:pPr>
      <w:r w:rsidDel="00000000" w:rsidR="00000000" w:rsidRPr="00000000">
        <w:rPr>
          <w:rFonts w:ascii="Microsoft Yahei" w:cs="Microsoft Yahei" w:eastAsia="Microsoft Yahei" w:hAnsi="Microsoft Yahei"/>
          <w:b w:val="1"/>
          <w:color w:val="579a78"/>
          <w:sz w:val="36"/>
          <w:szCs w:val="36"/>
          <w:rtl w:val="0"/>
        </w:rPr>
        <w:t xml:space="preserve">项目主要风险</w:t>
      </w:r>
    </w:p>
    <w:p w:rsidR="00000000" w:rsidDel="00000000" w:rsidP="00000000" w:rsidRDefault="00000000" w:rsidRPr="00000000" w14:paraId="0000000D">
      <w:pPr>
        <w:contextualSpacing w:val="0"/>
        <w:rPr/>
      </w:pPr>
      <w:r w:rsidDel="00000000" w:rsidR="00000000" w:rsidRPr="00000000">
        <w:rPr>
          <w:rtl w:val="0"/>
        </w:rPr>
      </w:r>
    </w:p>
    <w:p w:rsidR="00000000" w:rsidDel="00000000" w:rsidP="00000000" w:rsidRDefault="00000000" w:rsidRPr="00000000" w14:paraId="0000000E">
      <w:pPr>
        <w:pBdr>
          <w:top w:color="auto" w:space="0" w:sz="0" w:val="none"/>
          <w:left w:color="auto" w:space="0" w:sz="0" w:val="none"/>
          <w:bottom w:color="auto" w:space="0" w:sz="0" w:val="none"/>
          <w:right w:color="auto" w:space="0" w:sz="0" w:val="none"/>
          <w:between w:color="auto" w:space="0" w:sz="0" w:val="none"/>
        </w:pBdr>
        <w:contextualSpacing w:val="0"/>
        <w:rPr/>
      </w:pPr>
      <w:r w:rsidDel="00000000" w:rsidR="00000000" w:rsidRPr="00000000">
        <w:rPr>
          <w:rFonts w:ascii="Microsoft Yahei" w:cs="Microsoft Yahei" w:eastAsia="Microsoft Yahei" w:hAnsi="Microsoft Yahei"/>
          <w:color w:val="579a78"/>
          <w:sz w:val="30"/>
          <w:szCs w:val="30"/>
          <w:rtl w:val="0"/>
        </w:rPr>
        <w:t xml:space="preserve">风险点一：项目目前对数据安全的保障力度不够。</w:t>
        <w:br w:type="textWrapping"/>
      </w:r>
      <w:r w:rsidDel="00000000" w:rsidR="00000000" w:rsidRPr="00000000">
        <w:rPr>
          <w:rFonts w:ascii="Arial Unicode MS" w:cs="Arial Unicode MS" w:eastAsia="Arial Unicode MS" w:hAnsi="Arial Unicode MS"/>
          <w:rtl w:val="0"/>
        </w:rPr>
        <w:br w:type="textWrapping"/>
        <w:t xml:space="preserve">Golem 的核心业务本质上是处理海量数据，数据安全问题至关重要。如何满足客户的数据保密需求，直接影响着项目能获取的市场份额。</w:t>
        <w:br w:type="textWrapping"/>
        <w:br w:type="textWrapping"/>
        <w:t xml:space="preserve">根据项目白皮书， Golem 规划了黑白名单机制，但这对数据安全的保障不够有力。</w:t>
        <w:br w:type="textWrapping"/>
        <w:br w:type="textWrapping"/>
        <w:t xml:space="preserve"> Golem  在第四个阶段的 「铁 Golem 版本」中做了进一步安全规划，将添加更多安全机制，包括采取集中审核、协议合约或者代码执行监视等措施，提高对供应方的保障。但目前项目仅处于第一阶段，这些安全保障功能尚未开始开发。</w:t>
      </w:r>
    </w:p>
    <w:p w:rsidR="00000000" w:rsidDel="00000000" w:rsidP="00000000" w:rsidRDefault="00000000" w:rsidRPr="00000000" w14:paraId="0000000F">
      <w:pPr>
        <w:contextualSpacing w:val="0"/>
        <w:rPr/>
      </w:pPr>
      <w:r w:rsidDel="00000000" w:rsidR="00000000" w:rsidRPr="00000000">
        <w:rPr>
          <w:rtl w:val="0"/>
        </w:rPr>
      </w:r>
    </w:p>
    <w:p w:rsidR="00000000" w:rsidDel="00000000" w:rsidP="00000000" w:rsidRDefault="00000000" w:rsidRPr="00000000" w14:paraId="00000010">
      <w:pPr>
        <w:pBdr>
          <w:top w:color="auto" w:space="0" w:sz="0" w:val="none"/>
          <w:left w:color="auto" w:space="0" w:sz="0" w:val="none"/>
          <w:bottom w:color="auto" w:space="0" w:sz="0" w:val="none"/>
          <w:right w:color="auto" w:space="0" w:sz="0" w:val="none"/>
          <w:between w:color="auto" w:space="0" w:sz="0" w:val="none"/>
        </w:pBdr>
        <w:contextualSpacing w:val="0"/>
        <w:rPr/>
      </w:pPr>
      <w:r w:rsidDel="00000000" w:rsidR="00000000" w:rsidRPr="00000000">
        <w:rPr>
          <w:rFonts w:ascii="Microsoft Yahei" w:cs="Microsoft Yahei" w:eastAsia="Microsoft Yahei" w:hAnsi="Microsoft Yahei"/>
          <w:color w:val="579a78"/>
          <w:sz w:val="30"/>
          <w:szCs w:val="30"/>
          <w:rtl w:val="0"/>
        </w:rPr>
        <w:t xml:space="preserve">风险点二：项目处于早期阶段，目前仅支持 CGI 渲染业务，应用范围较窄。</w:t>
        <w:br w:type="textWrapping"/>
      </w:r>
      <w:r w:rsidDel="00000000" w:rsidR="00000000" w:rsidRPr="00000000">
        <w:rPr>
          <w:rtl w:val="0"/>
        </w:rPr>
      </w:r>
    </w:p>
    <w:p w:rsidR="00000000" w:rsidDel="00000000" w:rsidP="00000000" w:rsidRDefault="00000000" w:rsidRPr="00000000" w14:paraId="00000011">
      <w:pPr>
        <w:pBdr>
          <w:top w:color="auto" w:space="0" w:sz="0" w:val="none"/>
          <w:left w:color="auto" w:space="0" w:sz="0" w:val="none"/>
          <w:bottom w:color="auto" w:space="0" w:sz="0" w:val="none"/>
          <w:right w:color="auto" w:space="0" w:sz="0" w:val="none"/>
          <w:between w:color="auto" w:space="0" w:sz="0" w:val="none"/>
        </w:pBdr>
        <w:contextualSpacing w:val="0"/>
        <w:rPr>
          <w:rFonts w:ascii="Microsoft Yahei" w:cs="Microsoft Yahei" w:eastAsia="Microsoft Yahei" w:hAnsi="Microsoft Yahei"/>
          <w:color w:val="579a78"/>
          <w:sz w:val="30"/>
          <w:szCs w:val="30"/>
        </w:rPr>
      </w:pPr>
      <w:r w:rsidDel="00000000" w:rsidR="00000000" w:rsidRPr="00000000">
        <w:rPr>
          <w:rFonts w:ascii="Arial Unicode MS" w:cs="Arial Unicode MS" w:eastAsia="Arial Unicode MS" w:hAnsi="Arial Unicode MS"/>
          <w:rtl w:val="0"/>
        </w:rPr>
        <w:t xml:space="preserve">Golem  目前还处于第一个阶段：「青铜 Golem 版本」，主要为 CGI 渲染业务提供算力，其功能目前仅限于渲染特定格式的文件，应用范围狭窄。目前还没有第三方开发者提交的计算应用。这对项目快速占有市场有一定影响。</w:t>
      </w:r>
      <w:r w:rsidDel="00000000" w:rsidR="00000000" w:rsidRPr="00000000">
        <w:rPr>
          <w:rtl w:val="0"/>
        </w:rPr>
      </w:r>
    </w:p>
    <w:p w:rsidR="00000000" w:rsidDel="00000000" w:rsidP="00000000" w:rsidRDefault="00000000" w:rsidRPr="00000000" w14:paraId="00000012">
      <w:pPr>
        <w:contextualSpacing w:val="0"/>
        <w:rPr/>
      </w:pPr>
      <w:r w:rsidDel="00000000" w:rsidR="00000000" w:rsidRPr="00000000">
        <w:rPr>
          <w:rtl w:val="0"/>
        </w:rPr>
      </w:r>
    </w:p>
    <w:p w:rsidR="00000000" w:rsidDel="00000000" w:rsidP="00000000" w:rsidRDefault="00000000" w:rsidRPr="00000000" w14:paraId="00000013">
      <w:pPr>
        <w:contextualSpacing w:val="0"/>
        <w:rPr/>
      </w:pPr>
      <w:r w:rsidDel="00000000" w:rsidR="00000000" w:rsidRPr="00000000">
        <w:rPr>
          <w:rtl w:val="0"/>
        </w:rPr>
      </w:r>
    </w:p>
    <w:p w:rsidR="00000000" w:rsidDel="00000000" w:rsidP="00000000" w:rsidRDefault="00000000" w:rsidRPr="00000000" w14:paraId="00000014">
      <w:pPr>
        <w:pBdr>
          <w:top w:color="auto" w:space="0" w:sz="0" w:val="none"/>
          <w:left w:color="auto" w:space="0" w:sz="0" w:val="none"/>
          <w:bottom w:color="auto" w:space="0" w:sz="0" w:val="none"/>
          <w:right w:color="auto" w:space="0" w:sz="0" w:val="none"/>
          <w:between w:color="auto" w:space="0" w:sz="0" w:val="none"/>
        </w:pBdr>
        <w:contextualSpacing w:val="0"/>
        <w:rPr>
          <w:rFonts w:ascii="Microsoft Yahei" w:cs="Microsoft Yahei" w:eastAsia="Microsoft Yahei" w:hAnsi="Microsoft Yahei"/>
          <w:b w:val="1"/>
          <w:color w:val="579a78"/>
          <w:sz w:val="36"/>
          <w:szCs w:val="36"/>
        </w:rPr>
      </w:pPr>
      <w:r w:rsidDel="00000000" w:rsidR="00000000" w:rsidRPr="00000000">
        <w:rPr>
          <w:rFonts w:ascii="Microsoft Yahei" w:cs="Microsoft Yahei" w:eastAsia="Microsoft Yahei" w:hAnsi="Microsoft Yahei"/>
          <w:b w:val="1"/>
          <w:color w:val="579a78"/>
          <w:sz w:val="36"/>
          <w:szCs w:val="36"/>
          <w:rtl w:val="0"/>
        </w:rPr>
        <w:t xml:space="preserve">项目主要优势</w:t>
      </w:r>
    </w:p>
    <w:p w:rsidR="00000000" w:rsidDel="00000000" w:rsidP="00000000" w:rsidRDefault="00000000" w:rsidRPr="00000000" w14:paraId="00000015">
      <w:pPr>
        <w:contextualSpacing w:val="0"/>
        <w:rPr/>
      </w:pPr>
      <w:r w:rsidDel="00000000" w:rsidR="00000000" w:rsidRPr="00000000">
        <w:rPr>
          <w:rtl w:val="0"/>
        </w:rPr>
      </w:r>
    </w:p>
    <w:p w:rsidR="00000000" w:rsidDel="00000000" w:rsidP="00000000" w:rsidRDefault="00000000" w:rsidRPr="00000000" w14:paraId="00000016">
      <w:pPr>
        <w:pBdr>
          <w:top w:color="auto" w:space="0" w:sz="0" w:val="none"/>
          <w:left w:color="auto" w:space="0" w:sz="0" w:val="none"/>
          <w:bottom w:color="auto" w:space="0" w:sz="0" w:val="none"/>
          <w:right w:color="auto" w:space="0" w:sz="0" w:val="none"/>
          <w:between w:color="auto" w:space="0" w:sz="0" w:val="none"/>
        </w:pBdr>
        <w:contextualSpacing w:val="0"/>
        <w:rPr>
          <w:rFonts w:ascii="Microsoft Yahei" w:cs="Microsoft Yahei" w:eastAsia="Microsoft Yahei" w:hAnsi="Microsoft Yahei"/>
          <w:color w:val="579a78"/>
          <w:sz w:val="30"/>
          <w:szCs w:val="30"/>
        </w:rPr>
      </w:pPr>
      <w:r w:rsidDel="00000000" w:rsidR="00000000" w:rsidRPr="00000000">
        <w:rPr>
          <w:rFonts w:ascii="Microsoft Yahei" w:cs="Microsoft Yahei" w:eastAsia="Microsoft Yahei" w:hAnsi="Microsoft Yahei"/>
          <w:color w:val="579a78"/>
          <w:sz w:val="30"/>
          <w:szCs w:val="30"/>
          <w:rtl w:val="0"/>
        </w:rPr>
        <w:t xml:space="preserve">优势一：项目第一阶段规划已经落地，「青铜 Golem 版本」运转情况良好。</w:t>
      </w:r>
    </w:p>
    <w:p w:rsidR="00000000" w:rsidDel="00000000" w:rsidP="00000000" w:rsidRDefault="00000000" w:rsidRPr="00000000" w14:paraId="00000017">
      <w:pPr>
        <w:contextualSpacing w:val="0"/>
        <w:rPr/>
      </w:pPr>
      <w:r w:rsidDel="00000000" w:rsidR="00000000" w:rsidRPr="00000000">
        <w:rPr>
          <w:rtl w:val="0"/>
        </w:rPr>
      </w:r>
    </w:p>
    <w:p w:rsidR="00000000" w:rsidDel="00000000" w:rsidP="00000000" w:rsidRDefault="00000000" w:rsidRPr="00000000" w14:paraId="00000018">
      <w:pPr>
        <w:contextualSpacing w:val="0"/>
        <w:rPr/>
      </w:pPr>
      <w:r w:rsidDel="00000000" w:rsidR="00000000" w:rsidRPr="00000000">
        <w:rPr>
          <w:rFonts w:ascii="Arial Unicode MS" w:cs="Arial Unicode MS" w:eastAsia="Arial Unicode MS" w:hAnsi="Arial Unicode MS"/>
          <w:rtl w:val="0"/>
        </w:rPr>
        <w:t xml:space="preserve">Golem 目前已经实现如下功能：</w:t>
        <w:br w:type="textWrapping"/>
        <w:t xml:space="preserve">1）让用户可以分享自己的计算资源到主网，从中获得收入；</w:t>
        <w:br w:type="textWrapping"/>
        <w:t xml:space="preserve">2）用户可以提交自己的图片渲染计算任务（这是目前唯一支持的计算任务），通过支付一定的价格，借助网络上的计算资源完成渲染任务。</w:t>
        <w:br w:type="textWrapping"/>
      </w:r>
    </w:p>
    <w:p w:rsidR="00000000" w:rsidDel="00000000" w:rsidP="00000000" w:rsidRDefault="00000000" w:rsidRPr="00000000" w14:paraId="00000019">
      <w:pPr>
        <w:contextualSpacing w:val="0"/>
        <w:rPr/>
      </w:pPr>
      <w:r w:rsidDel="00000000" w:rsidR="00000000" w:rsidRPr="00000000">
        <w:rPr>
          <w:rFonts w:ascii="Arial Unicode MS" w:cs="Arial Unicode MS" w:eastAsia="Arial Unicode MS" w:hAnsi="Arial Unicode MS"/>
          <w:rtl w:val="0"/>
        </w:rPr>
        <w:t xml:space="preserve">以上功能目前运转良好。</w:t>
      </w:r>
    </w:p>
    <w:p w:rsidR="00000000" w:rsidDel="00000000" w:rsidP="00000000" w:rsidRDefault="00000000" w:rsidRPr="00000000" w14:paraId="0000001A">
      <w:pPr>
        <w:contextualSpacing w:val="0"/>
        <w:rPr/>
      </w:pPr>
      <w:r w:rsidDel="00000000" w:rsidR="00000000" w:rsidRPr="00000000">
        <w:rPr>
          <w:rtl w:val="0"/>
        </w:rPr>
      </w:r>
    </w:p>
    <w:p w:rsidR="00000000" w:rsidDel="00000000" w:rsidP="00000000" w:rsidRDefault="00000000" w:rsidRPr="00000000" w14:paraId="0000001B">
      <w:pPr>
        <w:pBdr>
          <w:top w:color="auto" w:space="0" w:sz="0" w:val="none"/>
          <w:left w:color="auto" w:space="0" w:sz="0" w:val="none"/>
          <w:bottom w:color="auto" w:space="0" w:sz="0" w:val="none"/>
          <w:right w:color="auto" w:space="0" w:sz="0" w:val="none"/>
          <w:between w:color="auto" w:space="0" w:sz="0" w:val="none"/>
        </w:pBdr>
        <w:contextualSpacing w:val="0"/>
        <w:rPr>
          <w:rFonts w:ascii="Microsoft Yahei" w:cs="Microsoft Yahei" w:eastAsia="Microsoft Yahei" w:hAnsi="Microsoft Yahei"/>
          <w:color w:val="579a78"/>
          <w:sz w:val="30"/>
          <w:szCs w:val="30"/>
        </w:rPr>
      </w:pPr>
      <w:r w:rsidDel="00000000" w:rsidR="00000000" w:rsidRPr="00000000">
        <w:rPr>
          <w:rFonts w:ascii="Microsoft Yahei" w:cs="Microsoft Yahei" w:eastAsia="Microsoft Yahei" w:hAnsi="Microsoft Yahei"/>
          <w:color w:val="579a78"/>
          <w:sz w:val="30"/>
          <w:szCs w:val="30"/>
          <w:rtl w:val="0"/>
        </w:rPr>
        <w:t xml:space="preserve">优势二：项目代码规范，团队技术实力强。</w:t>
      </w:r>
    </w:p>
    <w:p w:rsidR="00000000" w:rsidDel="00000000" w:rsidP="00000000" w:rsidRDefault="00000000" w:rsidRPr="00000000" w14:paraId="0000001C">
      <w:pPr>
        <w:contextualSpacing w:val="0"/>
        <w:rPr/>
      </w:pPr>
      <w:r w:rsidDel="00000000" w:rsidR="00000000" w:rsidRPr="00000000">
        <w:rPr>
          <w:rtl w:val="0"/>
        </w:rPr>
      </w:r>
    </w:p>
    <w:p w:rsidR="00000000" w:rsidDel="00000000" w:rsidP="00000000" w:rsidRDefault="00000000" w:rsidRPr="00000000" w14:paraId="0000001D">
      <w:pPr>
        <w:contextualSpacing w:val="0"/>
        <w:rPr/>
      </w:pPr>
      <w:r w:rsidDel="00000000" w:rsidR="00000000" w:rsidRPr="00000000">
        <w:rPr>
          <w:rFonts w:ascii="Arial Unicode MS" w:cs="Arial Unicode MS" w:eastAsia="Arial Unicode MS" w:hAnsi="Arial Unicode MS"/>
          <w:rtl w:val="0"/>
        </w:rPr>
        <w:t xml:space="preserve">Golem 项目代码规范、更新频繁，开发团队实力较强，且有规范的锁仓代码。</w:t>
      </w:r>
    </w:p>
    <w:p w:rsidR="00000000" w:rsidDel="00000000" w:rsidP="00000000" w:rsidRDefault="00000000" w:rsidRPr="00000000" w14:paraId="0000001E">
      <w:pPr>
        <w:contextualSpacing w:val="0"/>
        <w:rPr/>
      </w:pPr>
      <w:r w:rsidDel="00000000" w:rsidR="00000000" w:rsidRPr="00000000">
        <w:rPr>
          <w:rtl w:val="0"/>
        </w:rPr>
      </w:r>
    </w:p>
    <w:p w:rsidR="00000000" w:rsidDel="00000000" w:rsidP="00000000" w:rsidRDefault="00000000" w:rsidRPr="00000000" w14:paraId="0000001F">
      <w:pPr>
        <w:contextualSpacing w:val="0"/>
        <w:rPr/>
      </w:pPr>
      <w:r w:rsidDel="00000000" w:rsidR="00000000" w:rsidRPr="00000000">
        <w:rPr>
          <w:rFonts w:ascii="Arial Unicode MS" w:cs="Arial Unicode MS" w:eastAsia="Arial Unicode MS" w:hAnsi="Arial Unicode MS"/>
          <w:rtl w:val="0"/>
        </w:rPr>
        <w:t xml:space="preserve">数据传输使用的 IPFS 技术目前运行稳定。</w:t>
      </w:r>
      <w:r w:rsidDel="00000000" w:rsidR="00000000" w:rsidRPr="00000000">
        <w:rPr>
          <w:rtl w:val="0"/>
        </w:rPr>
      </w:r>
    </w:p>
    <w:p w:rsidR="00000000" w:rsidDel="00000000" w:rsidP="00000000" w:rsidRDefault="00000000" w:rsidRPr="00000000" w14:paraId="00000020">
      <w:pPr>
        <w:pBdr>
          <w:top w:color="auto" w:space="0" w:sz="0" w:val="none"/>
          <w:left w:color="auto" w:space="0" w:sz="0" w:val="none"/>
          <w:bottom w:color="auto" w:space="0" w:sz="0" w:val="none"/>
          <w:right w:color="auto" w:space="0" w:sz="0" w:val="none"/>
          <w:between w:color="auto" w:space="0" w:sz="0" w:val="none"/>
        </w:pBdr>
        <w:contextualSpacing w:val="0"/>
        <w:rPr>
          <w:rFonts w:ascii="Microsoft Yahei" w:cs="Microsoft Yahei" w:eastAsia="Microsoft Yahei" w:hAnsi="Microsoft Yahei"/>
          <w:color w:val="579a78"/>
          <w:sz w:val="30"/>
          <w:szCs w:val="30"/>
        </w:rPr>
      </w:pPr>
      <w:r w:rsidDel="00000000" w:rsidR="00000000" w:rsidRPr="00000000">
        <w:rPr>
          <w:rtl w:val="0"/>
        </w:rPr>
      </w:r>
    </w:p>
    <w:p w:rsidR="00000000" w:rsidDel="00000000" w:rsidP="00000000" w:rsidRDefault="00000000" w:rsidRPr="00000000" w14:paraId="00000021">
      <w:pPr>
        <w:contextualSpacing w:val="0"/>
        <w:rPr/>
      </w:pPr>
      <w:r w:rsidDel="00000000" w:rsidR="00000000" w:rsidRPr="00000000">
        <w:rPr>
          <w:rtl w:val="0"/>
        </w:rPr>
      </w:r>
    </w:p>
    <w:p w:rsidR="00000000" w:rsidDel="00000000" w:rsidP="00000000" w:rsidRDefault="00000000" w:rsidRPr="00000000" w14:paraId="00000022">
      <w:pPr>
        <w:contextualSpacing w:val="0"/>
        <w:rPr/>
      </w:pPr>
      <w:r w:rsidDel="00000000" w:rsidR="00000000" w:rsidRPr="00000000">
        <w:rPr>
          <w:rtl w:val="0"/>
        </w:rPr>
      </w:r>
    </w:p>
    <w:p w:rsidR="00000000" w:rsidDel="00000000" w:rsidP="00000000" w:rsidRDefault="00000000" w:rsidRPr="00000000" w14:paraId="00000023">
      <w:pPr>
        <w:pBdr>
          <w:top w:color="auto" w:space="0" w:sz="0" w:val="none"/>
          <w:left w:color="auto" w:space="0" w:sz="0" w:val="none"/>
          <w:bottom w:color="auto" w:space="0" w:sz="0" w:val="none"/>
          <w:right w:color="auto" w:space="0" w:sz="0" w:val="none"/>
          <w:between w:color="auto" w:space="0" w:sz="0" w:val="none"/>
        </w:pBdr>
        <w:contextualSpacing w:val="0"/>
        <w:rPr>
          <w:rFonts w:ascii="Microsoft Yahei" w:cs="Microsoft Yahei" w:eastAsia="Microsoft Yahei" w:hAnsi="Microsoft Yahei"/>
        </w:rPr>
      </w:pPr>
      <w:r w:rsidDel="00000000" w:rsidR="00000000" w:rsidRPr="00000000">
        <w:rPr>
          <w:rFonts w:ascii="Microsoft Yahei" w:cs="Microsoft Yahei" w:eastAsia="Microsoft Yahei" w:hAnsi="Microsoft Yahei"/>
          <w:rtl w:val="0"/>
        </w:rPr>
        <w:t xml:space="preserve">以上为项目主要风险点和优势，以下为完整报告。</w:t>
      </w:r>
    </w:p>
    <w:p w:rsidR="00000000" w:rsidDel="00000000" w:rsidP="00000000" w:rsidRDefault="00000000" w:rsidRPr="00000000" w14:paraId="00000024">
      <w:pPr>
        <w:pBdr>
          <w:top w:color="auto" w:space="0" w:sz="0" w:val="none"/>
          <w:left w:color="auto" w:space="0" w:sz="0" w:val="none"/>
          <w:bottom w:color="auto" w:space="0" w:sz="0" w:val="none"/>
          <w:right w:color="auto" w:space="0" w:sz="0" w:val="none"/>
          <w:between w:color="auto" w:space="0" w:sz="0" w:val="none"/>
        </w:pBdr>
        <w:contextualSpacing w:val="0"/>
        <w:rPr>
          <w:rFonts w:ascii="Microsoft Yahei" w:cs="Microsoft Yahei" w:eastAsia="Microsoft Yahei" w:hAnsi="Microsoft Yahei"/>
        </w:rPr>
      </w:pPr>
      <w:r w:rsidDel="00000000" w:rsidR="00000000" w:rsidRPr="00000000">
        <w:rPr>
          <w:rtl w:val="0"/>
        </w:rPr>
      </w:r>
    </w:p>
    <w:p w:rsidR="00000000" w:rsidDel="00000000" w:rsidP="00000000" w:rsidRDefault="00000000" w:rsidRPr="00000000" w14:paraId="00000025">
      <w:pPr>
        <w:pBdr>
          <w:top w:color="auto" w:space="0" w:sz="0" w:val="none"/>
          <w:left w:color="auto" w:space="0" w:sz="0" w:val="none"/>
          <w:bottom w:color="auto" w:space="0" w:sz="0" w:val="none"/>
          <w:right w:color="auto" w:space="0" w:sz="0" w:val="none"/>
          <w:between w:color="auto" w:space="0" w:sz="0" w:val="none"/>
        </w:pBdr>
        <w:contextualSpacing w:val="0"/>
        <w:rPr>
          <w:rFonts w:ascii="Microsoft Yahei" w:cs="Microsoft Yahei" w:eastAsia="Microsoft Yahei" w:hAnsi="Microsoft Yahei"/>
          <w:color w:val="579a78"/>
        </w:rPr>
      </w:pPr>
      <w:r w:rsidDel="00000000" w:rsidR="00000000" w:rsidRPr="00000000">
        <w:rPr>
          <w:rFonts w:ascii="Microsoft Yahei" w:cs="Microsoft Yahei" w:eastAsia="Microsoft Yahei" w:hAnsi="Microsoft Yahei"/>
          <w:color w:val="579a78"/>
          <w:rtl w:val="0"/>
        </w:rPr>
        <w:t xml:space="preserve">如果任何项目方对标准共识的评级结果有疑问，或对相关数据提出申诉（包括但不限于项目运营数字、重要团队成员变更原因、代码更新和最新交易表现等），标准共识分析师团队会根据材料的真实性重新评估。</w:t>
      </w:r>
    </w:p>
    <w:p w:rsidR="00000000" w:rsidDel="00000000" w:rsidP="00000000" w:rsidRDefault="00000000" w:rsidRPr="00000000" w14:paraId="00000026">
      <w:pPr>
        <w:pBdr>
          <w:top w:color="auto" w:space="0" w:sz="0" w:val="none"/>
          <w:left w:color="auto" w:space="0" w:sz="0" w:val="none"/>
          <w:bottom w:color="auto" w:space="0" w:sz="0" w:val="none"/>
          <w:right w:color="auto" w:space="0" w:sz="0" w:val="none"/>
          <w:between w:color="auto" w:space="0" w:sz="0" w:val="none"/>
        </w:pBdr>
        <w:contextualSpacing w:val="0"/>
        <w:rPr>
          <w:rFonts w:ascii="Microsoft Yahei" w:cs="Microsoft Yahei" w:eastAsia="Microsoft Yahei" w:hAnsi="Microsoft Yahei"/>
          <w:color w:val="579a78"/>
        </w:rPr>
      </w:pPr>
      <w:r w:rsidDel="00000000" w:rsidR="00000000" w:rsidRPr="00000000">
        <w:rPr>
          <w:rtl w:val="0"/>
        </w:rPr>
      </w:r>
    </w:p>
    <w:p w:rsidR="00000000" w:rsidDel="00000000" w:rsidP="00000000" w:rsidRDefault="00000000" w:rsidRPr="00000000" w14:paraId="00000027">
      <w:pPr>
        <w:pBdr>
          <w:top w:color="auto" w:space="0" w:sz="0" w:val="none"/>
          <w:left w:color="auto" w:space="0" w:sz="0" w:val="none"/>
          <w:bottom w:color="auto" w:space="0" w:sz="0" w:val="none"/>
          <w:right w:color="auto" w:space="0" w:sz="0" w:val="none"/>
          <w:between w:color="auto" w:space="0" w:sz="0" w:val="none"/>
        </w:pBdr>
        <w:contextualSpacing w:val="0"/>
        <w:rPr>
          <w:rFonts w:ascii="Microsoft Yahei" w:cs="Microsoft Yahei" w:eastAsia="Microsoft Yahei" w:hAnsi="Microsoft Yahei"/>
          <w:color w:val="579a78"/>
        </w:rPr>
      </w:pPr>
      <w:r w:rsidDel="00000000" w:rsidR="00000000" w:rsidRPr="00000000">
        <w:rPr>
          <w:rFonts w:ascii="Microsoft Yahei" w:cs="Microsoft Yahei" w:eastAsia="Microsoft Yahei" w:hAnsi="Microsoft Yahei"/>
          <w:color w:val="579a78"/>
          <w:rtl w:val="0"/>
        </w:rPr>
        <w:t xml:space="preserve">如果标准共识分析师团队在调查过程中使用了错误材料而影响评级结果，或任何项目变动可能导致评级等级变动时，标准共识也会重新调查和评估风险等级。</w:t>
      </w:r>
    </w:p>
    <w:p w:rsidR="00000000" w:rsidDel="00000000" w:rsidP="00000000" w:rsidRDefault="00000000" w:rsidRPr="00000000" w14:paraId="00000028">
      <w:pPr>
        <w:pBdr>
          <w:top w:color="auto" w:space="0" w:sz="0" w:val="none"/>
          <w:left w:color="auto" w:space="0" w:sz="0" w:val="none"/>
          <w:bottom w:color="auto" w:space="0" w:sz="0" w:val="none"/>
          <w:right w:color="auto" w:space="0" w:sz="0" w:val="none"/>
          <w:between w:color="auto" w:space="0" w:sz="0" w:val="none"/>
        </w:pBdr>
        <w:contextualSpacing w:val="0"/>
        <w:rPr>
          <w:rFonts w:ascii="Microsoft Yahei" w:cs="Microsoft Yahei" w:eastAsia="Microsoft Yahei" w:hAnsi="Microsoft Yahei"/>
          <w:color w:val="579a78"/>
        </w:rPr>
      </w:pPr>
      <w:r w:rsidDel="00000000" w:rsidR="00000000" w:rsidRPr="00000000">
        <w:rPr>
          <w:rtl w:val="0"/>
        </w:rPr>
      </w:r>
    </w:p>
    <w:p w:rsidR="00000000" w:rsidDel="00000000" w:rsidP="00000000" w:rsidRDefault="00000000" w:rsidRPr="00000000" w14:paraId="00000029">
      <w:pPr>
        <w:pBdr>
          <w:top w:color="auto" w:space="0" w:sz="0" w:val="none"/>
          <w:left w:color="auto" w:space="0" w:sz="0" w:val="none"/>
          <w:bottom w:color="auto" w:space="0" w:sz="0" w:val="none"/>
          <w:right w:color="auto" w:space="0" w:sz="0" w:val="none"/>
          <w:between w:color="auto" w:space="0" w:sz="0" w:val="none"/>
        </w:pBdr>
        <w:contextualSpacing w:val="0"/>
        <w:rPr/>
      </w:pPr>
      <w:r w:rsidDel="00000000" w:rsidR="00000000" w:rsidRPr="00000000">
        <w:rPr>
          <w:rFonts w:ascii="Microsoft Yahei" w:cs="Microsoft Yahei" w:eastAsia="Microsoft Yahei" w:hAnsi="Microsoft Yahei"/>
          <w:color w:val="579a78"/>
          <w:rtl w:val="0"/>
        </w:rPr>
        <w:t xml:space="preserve">任何项目方、利益相关方和投资者可直接通过微信公众号（「标准共识」ID：SNCrating）后台与我们联系，也可以发送邮件至：contact@sncrating.com。</w:t>
      </w:r>
      <w:r w:rsidDel="00000000" w:rsidR="00000000" w:rsidRPr="00000000">
        <w:rPr>
          <w:rtl w:val="0"/>
        </w:rPr>
      </w:r>
    </w:p>
    <w:p w:rsidR="00000000" w:rsidDel="00000000" w:rsidP="00000000" w:rsidRDefault="00000000" w:rsidRPr="00000000" w14:paraId="0000002A">
      <w:pPr>
        <w:contextualSpacing w:val="0"/>
        <w:rPr>
          <w:color w:val="579a78"/>
        </w:rPr>
      </w:pPr>
      <w:r w:rsidDel="00000000" w:rsidR="00000000" w:rsidRPr="00000000">
        <w:rPr>
          <w:rtl w:val="0"/>
        </w:rPr>
      </w:r>
    </w:p>
    <w:p w:rsidR="00000000" w:rsidDel="00000000" w:rsidP="00000000" w:rsidRDefault="00000000" w:rsidRPr="00000000" w14:paraId="0000002B">
      <w:pPr>
        <w:pStyle w:val="Heading2"/>
        <w:contextualSpacing w:val="0"/>
        <w:rPr>
          <w:sz w:val="60"/>
          <w:szCs w:val="60"/>
        </w:rPr>
      </w:pPr>
      <w:bookmarkStart w:colFirst="0" w:colLast="0" w:name="_b3l71caqs87x" w:id="3"/>
      <w:bookmarkEnd w:id="3"/>
      <w:r w:rsidDel="00000000" w:rsidR="00000000" w:rsidRPr="00000000">
        <w:rPr>
          <w:rFonts w:ascii="Arial Unicode MS" w:cs="Arial Unicode MS" w:eastAsia="Arial Unicode MS" w:hAnsi="Arial Unicode MS"/>
          <w:sz w:val="60"/>
          <w:szCs w:val="60"/>
          <w:rtl w:val="0"/>
        </w:rPr>
        <w:t xml:space="preserve">Rationale 依据</w:t>
      </w:r>
    </w:p>
    <w:p w:rsidR="00000000" w:rsidDel="00000000" w:rsidP="00000000" w:rsidRDefault="00000000" w:rsidRPr="00000000" w14:paraId="0000002C">
      <w:pPr>
        <w:pStyle w:val="Heading3"/>
        <w:contextualSpacing w:val="0"/>
        <w:rPr>
          <w:b w:val="1"/>
          <w:color w:val="579a78"/>
          <w:sz w:val="22"/>
          <w:szCs w:val="22"/>
        </w:rPr>
      </w:pPr>
      <w:bookmarkStart w:colFirst="0" w:colLast="0" w:name="_g2f6wmmnqa6j" w:id="4"/>
      <w:bookmarkEnd w:id="4"/>
      <w:r w:rsidDel="00000000" w:rsidR="00000000" w:rsidRPr="00000000">
        <w:rPr>
          <w:rFonts w:ascii="Arial Unicode MS" w:cs="Arial Unicode MS" w:eastAsia="Arial Unicode MS" w:hAnsi="Arial Unicode MS"/>
          <w:b w:val="1"/>
          <w:color w:val="579a78"/>
          <w:sz w:val="36"/>
          <w:szCs w:val="36"/>
          <w:rtl w:val="0"/>
        </w:rPr>
        <w:t xml:space="preserve">产品和技术模块</w:t>
      </w:r>
      <w:r w:rsidDel="00000000" w:rsidR="00000000" w:rsidRPr="00000000">
        <w:rPr>
          <w:rtl w:val="0"/>
        </w:rPr>
      </w:r>
    </w:p>
    <w:p w:rsidR="00000000" w:rsidDel="00000000" w:rsidP="00000000" w:rsidRDefault="00000000" w:rsidRPr="00000000" w14:paraId="0000002D">
      <w:pPr>
        <w:pStyle w:val="Heading4"/>
        <w:contextualSpacing w:val="0"/>
        <w:rPr/>
      </w:pPr>
      <w:bookmarkStart w:colFirst="0" w:colLast="0" w:name="_6q5bkvuhe3i4" w:id="5"/>
      <w:bookmarkEnd w:id="5"/>
      <w:r w:rsidDel="00000000" w:rsidR="00000000" w:rsidRPr="00000000">
        <w:rPr>
          <w:rtl w:val="0"/>
        </w:rPr>
      </w:r>
    </w:p>
    <w:p w:rsidR="00000000" w:rsidDel="00000000" w:rsidP="00000000" w:rsidRDefault="00000000" w:rsidRPr="00000000" w14:paraId="0000002E">
      <w:pPr>
        <w:pStyle w:val="Heading4"/>
        <w:spacing w:after="0" w:before="0" w:lineRule="auto"/>
        <w:contextualSpacing w:val="0"/>
        <w:rPr>
          <w:rFonts w:ascii="Microsoft Yahei" w:cs="Microsoft Yahei" w:eastAsia="Microsoft Yahei" w:hAnsi="Microsoft Yahei"/>
          <w:b w:val="0"/>
          <w:sz w:val="30"/>
          <w:szCs w:val="30"/>
        </w:rPr>
      </w:pPr>
      <w:bookmarkStart w:colFirst="0" w:colLast="0" w:name="_kzy9v1h6ruwr" w:id="6"/>
      <w:bookmarkEnd w:id="6"/>
      <w:r w:rsidDel="00000000" w:rsidR="00000000" w:rsidRPr="00000000">
        <w:rPr>
          <w:rFonts w:ascii="Microsoft Yahei" w:cs="Microsoft Yahei" w:eastAsia="Microsoft Yahei" w:hAnsi="Microsoft Yahei"/>
          <w:b w:val="0"/>
          <w:sz w:val="30"/>
          <w:szCs w:val="30"/>
          <w:rtl w:val="0"/>
        </w:rPr>
        <w:t xml:space="preserve">市场及产品分析</w:t>
      </w:r>
      <w:r w:rsidDel="00000000" w:rsidR="00000000" w:rsidRPr="00000000">
        <w:rPr>
          <w:rtl w:val="0"/>
        </w:rPr>
      </w:r>
    </w:p>
    <w:p w:rsidR="00000000" w:rsidDel="00000000" w:rsidP="00000000" w:rsidRDefault="00000000" w:rsidRPr="00000000" w14:paraId="0000002F">
      <w:pPr>
        <w:contextualSpacing w:val="0"/>
        <w:rPr/>
      </w:pPr>
      <w:r w:rsidDel="00000000" w:rsidR="00000000" w:rsidRPr="00000000">
        <w:rPr>
          <w:rtl w:val="0"/>
        </w:rPr>
      </w:r>
    </w:p>
    <w:p w:rsidR="00000000" w:rsidDel="00000000" w:rsidP="00000000" w:rsidRDefault="00000000" w:rsidRPr="00000000" w14:paraId="00000030">
      <w:pPr>
        <w:contextualSpacing w:val="0"/>
        <w:rPr/>
      </w:pPr>
      <w:r w:rsidDel="00000000" w:rsidR="00000000" w:rsidRPr="00000000">
        <w:rPr>
          <w:rFonts w:ascii="Arial Unicode MS" w:cs="Arial Unicode MS" w:eastAsia="Arial Unicode MS" w:hAnsi="Arial Unicode MS"/>
          <w:rtl w:val="0"/>
        </w:rPr>
        <w:t xml:space="preserve">Golem 项目从 2016 年 11 月 开始首次公开募集，目标是打造一个去中心化的全球算力网络，通过共享个人的 CPU/GPU 完成算力任务以赚取数字货币。</w:t>
      </w:r>
    </w:p>
    <w:p w:rsidR="00000000" w:rsidDel="00000000" w:rsidP="00000000" w:rsidRDefault="00000000" w:rsidRPr="00000000" w14:paraId="00000031">
      <w:pPr>
        <w:contextualSpacing w:val="0"/>
        <w:rPr/>
      </w:pPr>
      <w:r w:rsidDel="00000000" w:rsidR="00000000" w:rsidRPr="00000000">
        <w:rPr>
          <w:rtl w:val="0"/>
        </w:rPr>
      </w:r>
    </w:p>
    <w:p w:rsidR="00000000" w:rsidDel="00000000" w:rsidP="00000000" w:rsidRDefault="00000000" w:rsidRPr="00000000" w14:paraId="00000032">
      <w:pPr>
        <w:contextualSpacing w:val="0"/>
        <w:rPr/>
      </w:pPr>
      <w:r w:rsidDel="00000000" w:rsidR="00000000" w:rsidRPr="00000000">
        <w:rPr>
          <w:rtl w:val="0"/>
        </w:rPr>
        <w:t xml:space="preserve">Golem 生态中主要有 3 组⽤户：</w:t>
        <w:br w:type="textWrapping"/>
      </w:r>
    </w:p>
    <w:p w:rsidR="00000000" w:rsidDel="00000000" w:rsidP="00000000" w:rsidRDefault="00000000" w:rsidRPr="00000000" w14:paraId="00000033">
      <w:pPr>
        <w:numPr>
          <w:ilvl w:val="0"/>
          <w:numId w:val="2"/>
        </w:numPr>
        <w:ind w:left="720" w:hanging="360"/>
        <w:rPr>
          <w:u w:val="none"/>
        </w:rPr>
      </w:pPr>
      <w:r w:rsidDel="00000000" w:rsidR="00000000" w:rsidRPr="00000000">
        <w:rPr>
          <w:rFonts w:ascii="Arial Unicode MS" w:cs="Arial Unicode MS" w:eastAsia="Arial Unicode MS" w:hAnsi="Arial Unicode MS"/>
          <w:rtl w:val="0"/>
        </w:rPr>
        <w:t xml:space="preserve">算力供应商：算力资源卖家；</w:t>
      </w:r>
    </w:p>
    <w:p w:rsidR="00000000" w:rsidDel="00000000" w:rsidP="00000000" w:rsidRDefault="00000000" w:rsidRPr="00000000" w14:paraId="00000034">
      <w:pPr>
        <w:numPr>
          <w:ilvl w:val="0"/>
          <w:numId w:val="2"/>
        </w:numPr>
        <w:ind w:left="720" w:hanging="360"/>
        <w:rPr>
          <w:u w:val="none"/>
        </w:rPr>
      </w:pPr>
      <w:r w:rsidDel="00000000" w:rsidR="00000000" w:rsidRPr="00000000">
        <w:rPr>
          <w:rFonts w:ascii="Arial Unicode MS" w:cs="Arial Unicode MS" w:eastAsia="Arial Unicode MS" w:hAnsi="Arial Unicode MS"/>
          <w:rtl w:val="0"/>
        </w:rPr>
        <w:t xml:space="preserve">算力请求方：把需要计算任务上传到网络的任务创建者；</w:t>
      </w:r>
    </w:p>
    <w:p w:rsidR="00000000" w:rsidDel="00000000" w:rsidP="00000000" w:rsidRDefault="00000000" w:rsidRPr="00000000" w14:paraId="00000035">
      <w:pPr>
        <w:numPr>
          <w:ilvl w:val="0"/>
          <w:numId w:val="2"/>
        </w:numPr>
        <w:ind w:left="720" w:hanging="360"/>
        <w:rPr>
          <w:u w:val="none"/>
        </w:rPr>
      </w:pPr>
      <w:r w:rsidDel="00000000" w:rsidR="00000000" w:rsidRPr="00000000">
        <w:rPr>
          <w:rFonts w:ascii="Arial Unicode MS" w:cs="Arial Unicode MS" w:eastAsia="Arial Unicode MS" w:hAnsi="Arial Unicode MS"/>
          <w:rtl w:val="0"/>
        </w:rPr>
        <w:t xml:space="preserve">软件开发者。</w:t>
      </w:r>
    </w:p>
    <w:p w:rsidR="00000000" w:rsidDel="00000000" w:rsidP="00000000" w:rsidRDefault="00000000" w:rsidRPr="00000000" w14:paraId="00000036">
      <w:pPr>
        <w:contextualSpacing w:val="0"/>
        <w:rPr/>
      </w:pPr>
      <w:r w:rsidDel="00000000" w:rsidR="00000000" w:rsidRPr="00000000">
        <w:rPr>
          <w:rtl w:val="0"/>
        </w:rPr>
      </w:r>
    </w:p>
    <w:p w:rsidR="00000000" w:rsidDel="00000000" w:rsidP="00000000" w:rsidRDefault="00000000" w:rsidRPr="00000000" w14:paraId="00000037">
      <w:pPr>
        <w:contextualSpacing w:val="0"/>
        <w:rPr/>
      </w:pPr>
      <w:r w:rsidDel="00000000" w:rsidR="00000000" w:rsidRPr="00000000">
        <w:rPr>
          <w:rFonts w:ascii="Arial Unicode MS" w:cs="Arial Unicode MS" w:eastAsia="Arial Unicode MS" w:hAnsi="Arial Unicode MS"/>
          <w:rtl w:val="0"/>
        </w:rPr>
        <w:t xml:space="preserve">这三种用户在生态中互相依存，处于不同的位置：</w:t>
      </w:r>
    </w:p>
    <w:p w:rsidR="00000000" w:rsidDel="00000000" w:rsidP="00000000" w:rsidRDefault="00000000" w:rsidRPr="00000000" w14:paraId="00000038">
      <w:pPr>
        <w:contextualSpacing w:val="0"/>
        <w:rPr/>
      </w:pPr>
      <w:r w:rsidDel="00000000" w:rsidR="00000000" w:rsidRPr="00000000">
        <w:rPr>
          <w:rtl w:val="0"/>
        </w:rPr>
      </w:r>
    </w:p>
    <w:p w:rsidR="00000000" w:rsidDel="00000000" w:rsidP="00000000" w:rsidRDefault="00000000" w:rsidRPr="00000000" w14:paraId="00000039">
      <w:pPr>
        <w:contextualSpacing w:val="0"/>
        <w:rPr>
          <w:b w:val="1"/>
        </w:rPr>
      </w:pPr>
      <w:r w:rsidDel="00000000" w:rsidR="00000000" w:rsidRPr="00000000">
        <w:rPr>
          <w:rFonts w:ascii="Arial Unicode MS" w:cs="Arial Unicode MS" w:eastAsia="Arial Unicode MS" w:hAnsi="Arial Unicode MS"/>
          <w:b w:val="1"/>
          <w:rtl w:val="0"/>
        </w:rPr>
        <w:t xml:space="preserve">算力供应</w:t>
      </w:r>
    </w:p>
    <w:p w:rsidR="00000000" w:rsidDel="00000000" w:rsidP="00000000" w:rsidRDefault="00000000" w:rsidRPr="00000000" w14:paraId="0000003A">
      <w:pPr>
        <w:contextualSpacing w:val="0"/>
        <w:rPr>
          <w:b w:val="1"/>
        </w:rPr>
      </w:pPr>
      <w:r w:rsidDel="00000000" w:rsidR="00000000" w:rsidRPr="00000000">
        <w:rPr>
          <w:rtl w:val="0"/>
        </w:rPr>
      </w:r>
    </w:p>
    <w:p w:rsidR="00000000" w:rsidDel="00000000" w:rsidP="00000000" w:rsidRDefault="00000000" w:rsidRPr="00000000" w14:paraId="0000003B">
      <w:pPr>
        <w:contextualSpacing w:val="0"/>
        <w:rPr/>
      </w:pPr>
      <w:r w:rsidDel="00000000" w:rsidR="00000000" w:rsidRPr="00000000">
        <w:rPr>
          <w:rFonts w:ascii="Arial Unicode MS" w:cs="Arial Unicode MS" w:eastAsia="Arial Unicode MS" w:hAnsi="Arial Unicode MS"/>
          <w:rtl w:val="0"/>
        </w:rPr>
        <w:t xml:space="preserve">算力供应来</w:t>
      </w:r>
      <w:r w:rsidDel="00000000" w:rsidR="00000000" w:rsidRPr="00000000">
        <w:rPr>
          <w:rFonts w:ascii="Arial Unicode MS" w:cs="Arial Unicode MS" w:eastAsia="Arial Unicode MS" w:hAnsi="Arial Unicode MS"/>
          <w:rtl w:val="0"/>
        </w:rPr>
        <w:t xml:space="preserve">自</w:t>
      </w:r>
      <w:r w:rsidDel="00000000" w:rsidR="00000000" w:rsidRPr="00000000">
        <w:rPr>
          <w:rFonts w:ascii="Arial Unicode MS" w:cs="Arial Unicode MS" w:eastAsia="Arial Unicode MS" w:hAnsi="Arial Unicode MS"/>
          <w:rtl w:val="0"/>
        </w:rPr>
        <w:t xml:space="preserve">于算</w:t>
      </w:r>
      <w:r w:rsidDel="00000000" w:rsidR="00000000" w:rsidRPr="00000000">
        <w:rPr>
          <w:rFonts w:ascii="Arial Unicode MS" w:cs="Arial Unicode MS" w:eastAsia="Arial Unicode MS" w:hAnsi="Arial Unicode MS"/>
          <w:rtl w:val="0"/>
        </w:rPr>
        <w:t xml:space="preserve">力</w:t>
      </w:r>
      <w:r w:rsidDel="00000000" w:rsidR="00000000" w:rsidRPr="00000000">
        <w:rPr>
          <w:rFonts w:ascii="Arial Unicode MS" w:cs="Arial Unicode MS" w:eastAsia="Arial Unicode MS" w:hAnsi="Arial Unicode MS"/>
          <w:rtl w:val="0"/>
        </w:rPr>
        <w:t xml:space="preserve">供应商。可以是从</w:t>
      </w:r>
      <w:ins w:author="Yi Wang" w:id="0" w:date="2018-08-09T08:42:48Z">
        <w:r w:rsidDel="00000000" w:rsidR="00000000" w:rsidRPr="00000000">
          <w:rPr>
            <w:rtl w:val="0"/>
            <w:rPrChange w:author="Yi Wang" w:id="1" w:date="2018-08-09T08:42:48Z">
              <w:rPr/>
            </w:rPrChange>
          </w:rPr>
          <w:t xml:space="preserve">出租</w:t>
        </w:r>
      </w:ins>
      <w:del w:author="Yi Wang" w:id="0" w:date="2018-08-09T08:42:48Z">
        <w:r w:rsidDel="00000000" w:rsidR="00000000" w:rsidRPr="00000000">
          <w:rPr>
            <w:rtl w:val="0"/>
          </w:rPr>
          <w:delText xml:space="preserve">出借</w:delText>
        </w:r>
      </w:del>
      <w:r w:rsidDel="00000000" w:rsidR="00000000" w:rsidRPr="00000000">
        <w:rPr>
          <w:rFonts w:ascii="Arial Unicode MS" w:cs="Arial Unicode MS" w:eastAsia="Arial Unicode MS" w:hAnsi="Arial Unicode MS"/>
          <w:rtl w:val="0"/>
        </w:rPr>
        <w:t xml:space="preserve">游戏</w:t>
      </w:r>
      <w:r w:rsidDel="00000000" w:rsidR="00000000" w:rsidRPr="00000000">
        <w:rPr>
          <w:rFonts w:ascii="Arial Unicode MS" w:cs="Arial Unicode MS" w:eastAsia="Arial Unicode MS" w:hAnsi="Arial Unicode MS"/>
          <w:rtl w:val="0"/>
        </w:rPr>
        <w:t xml:space="preserve">用</w:t>
      </w:r>
      <w:r w:rsidDel="00000000" w:rsidR="00000000" w:rsidRPr="00000000">
        <w:rPr>
          <w:rFonts w:ascii="Arial Unicode MS" w:cs="Arial Unicode MS" w:eastAsia="Arial Unicode MS" w:hAnsi="Arial Unicode MS"/>
          <w:rtl w:val="0"/>
        </w:rPr>
        <w:t xml:space="preserve">闲置 CPU 的个</w:t>
      </w:r>
      <w:r w:rsidDel="00000000" w:rsidR="00000000" w:rsidRPr="00000000">
        <w:rPr>
          <w:rFonts w:ascii="Arial Unicode MS" w:cs="Arial Unicode MS" w:eastAsia="Arial Unicode MS" w:hAnsi="Arial Unicode MS"/>
          <w:rtl w:val="0"/>
        </w:rPr>
        <w:t xml:space="preserve">人</w:t>
      </w:r>
      <w:r w:rsidDel="00000000" w:rsidR="00000000" w:rsidRPr="00000000">
        <w:rPr>
          <w:rFonts w:ascii="Arial Unicode MS" w:cs="Arial Unicode MS" w:eastAsia="Arial Unicode MS" w:hAnsi="Arial Unicode MS"/>
          <w:rtl w:val="0"/>
        </w:rPr>
        <w:t xml:space="preserve">到销售所有计算能</w:t>
      </w:r>
      <w:r w:rsidDel="00000000" w:rsidR="00000000" w:rsidRPr="00000000">
        <w:rPr>
          <w:rFonts w:ascii="Arial Unicode MS" w:cs="Arial Unicode MS" w:eastAsia="Arial Unicode MS" w:hAnsi="Arial Unicode MS"/>
          <w:rtl w:val="0"/>
        </w:rPr>
        <w:t xml:space="preserve">力</w:t>
      </w:r>
      <w:r w:rsidDel="00000000" w:rsidR="00000000" w:rsidRPr="00000000">
        <w:rPr>
          <w:rFonts w:ascii="Arial Unicode MS" w:cs="Arial Unicode MS" w:eastAsia="Arial Unicode MS" w:hAnsi="Arial Unicode MS"/>
          <w:rtl w:val="0"/>
        </w:rPr>
        <w:t xml:space="preserve">的</w:t>
      </w:r>
      <w:r w:rsidDel="00000000" w:rsidR="00000000" w:rsidRPr="00000000">
        <w:rPr>
          <w:rFonts w:ascii="Arial Unicode MS" w:cs="Arial Unicode MS" w:eastAsia="Arial Unicode MS" w:hAnsi="Arial Unicode MS"/>
          <w:rtl w:val="0"/>
        </w:rPr>
        <w:t xml:space="preserve">大</w:t>
      </w:r>
      <w:r w:rsidDel="00000000" w:rsidR="00000000" w:rsidRPr="00000000">
        <w:rPr>
          <w:rFonts w:ascii="Arial Unicode MS" w:cs="Arial Unicode MS" w:eastAsia="Arial Unicode MS" w:hAnsi="Arial Unicode MS"/>
          <w:rtl w:val="0"/>
        </w:rPr>
        <w:t xml:space="preserve">型数据中</w:t>
      </w:r>
      <w:r w:rsidDel="00000000" w:rsidR="00000000" w:rsidRPr="00000000">
        <w:rPr>
          <w:rFonts w:ascii="Arial Unicode MS" w:cs="Arial Unicode MS" w:eastAsia="Arial Unicode MS" w:hAnsi="Arial Unicode MS"/>
          <w:rtl w:val="0"/>
        </w:rPr>
        <w:t xml:space="preserve">心</w:t>
      </w:r>
      <w:r w:rsidDel="00000000" w:rsidR="00000000" w:rsidRPr="00000000">
        <w:rPr>
          <w:rFonts w:ascii="Arial Unicode MS" w:cs="Arial Unicode MS" w:eastAsia="Arial Unicode MS" w:hAnsi="Arial Unicode MS"/>
          <w:rtl w:val="0"/>
        </w:rPr>
        <w:t xml:space="preserve">。算</w:t>
      </w:r>
      <w:r w:rsidDel="00000000" w:rsidR="00000000" w:rsidRPr="00000000">
        <w:rPr>
          <w:rFonts w:ascii="Arial Unicode MS" w:cs="Arial Unicode MS" w:eastAsia="Arial Unicode MS" w:hAnsi="Arial Unicode MS"/>
          <w:rtl w:val="0"/>
        </w:rPr>
        <w:t xml:space="preserve">力</w:t>
      </w:r>
      <w:r w:rsidDel="00000000" w:rsidR="00000000" w:rsidRPr="00000000">
        <w:rPr>
          <w:rFonts w:ascii="Arial Unicode MS" w:cs="Arial Unicode MS" w:eastAsia="Arial Unicode MS" w:hAnsi="Arial Unicode MS"/>
          <w:rtl w:val="0"/>
        </w:rPr>
        <w:t xml:space="preserve">供应商的动</w:t>
      </w:r>
      <w:r w:rsidDel="00000000" w:rsidR="00000000" w:rsidRPr="00000000">
        <w:rPr>
          <w:rFonts w:ascii="Arial Unicode MS" w:cs="Arial Unicode MS" w:eastAsia="Arial Unicode MS" w:hAnsi="Arial Unicode MS"/>
          <w:rtl w:val="0"/>
        </w:rPr>
        <w:t xml:space="preserve">力</w:t>
      </w:r>
      <w:r w:rsidDel="00000000" w:rsidR="00000000" w:rsidRPr="00000000">
        <w:rPr>
          <w:rFonts w:ascii="Arial Unicode MS" w:cs="Arial Unicode MS" w:eastAsia="Arial Unicode MS" w:hAnsi="Arial Unicode MS"/>
          <w:rtl w:val="0"/>
        </w:rPr>
        <w:t xml:space="preserve">是靠完成算力任务获得  GNT（Golem 的代币符号）。</w:t>
      </w:r>
    </w:p>
    <w:p w:rsidR="00000000" w:rsidDel="00000000" w:rsidP="00000000" w:rsidRDefault="00000000" w:rsidRPr="00000000" w14:paraId="0000003C">
      <w:pPr>
        <w:contextualSpacing w:val="0"/>
        <w:rPr/>
      </w:pPr>
      <w:r w:rsidDel="00000000" w:rsidR="00000000" w:rsidRPr="00000000">
        <w:rPr>
          <w:rtl w:val="0"/>
        </w:rPr>
      </w:r>
    </w:p>
    <w:p w:rsidR="00000000" w:rsidDel="00000000" w:rsidP="00000000" w:rsidRDefault="00000000" w:rsidRPr="00000000" w14:paraId="0000003D">
      <w:pPr>
        <w:contextualSpacing w:val="0"/>
        <w:rPr>
          <w:b w:val="1"/>
        </w:rPr>
      </w:pPr>
      <w:r w:rsidDel="00000000" w:rsidR="00000000" w:rsidRPr="00000000">
        <w:rPr>
          <w:rFonts w:ascii="Arial Unicode MS" w:cs="Arial Unicode MS" w:eastAsia="Arial Unicode MS" w:hAnsi="Arial Unicode MS"/>
          <w:b w:val="1"/>
          <w:rtl w:val="0"/>
        </w:rPr>
        <w:t xml:space="preserve">算</w:t>
      </w:r>
      <w:r w:rsidDel="00000000" w:rsidR="00000000" w:rsidRPr="00000000">
        <w:rPr>
          <w:rFonts w:ascii="Arial Unicode MS" w:cs="Arial Unicode MS" w:eastAsia="Arial Unicode MS" w:hAnsi="Arial Unicode MS"/>
          <w:b w:val="1"/>
          <w:rtl w:val="0"/>
        </w:rPr>
        <w:t xml:space="preserve">力</w:t>
      </w:r>
      <w:r w:rsidDel="00000000" w:rsidR="00000000" w:rsidRPr="00000000">
        <w:rPr>
          <w:rFonts w:ascii="Arial Unicode MS" w:cs="Arial Unicode MS" w:eastAsia="Arial Unicode MS" w:hAnsi="Arial Unicode MS"/>
          <w:b w:val="1"/>
          <w:rtl w:val="0"/>
        </w:rPr>
        <w:t xml:space="preserve">需求</w:t>
      </w:r>
    </w:p>
    <w:p w:rsidR="00000000" w:rsidDel="00000000" w:rsidP="00000000" w:rsidRDefault="00000000" w:rsidRPr="00000000" w14:paraId="0000003E">
      <w:pPr>
        <w:contextualSpacing w:val="0"/>
        <w:rPr/>
      </w:pPr>
      <w:r w:rsidDel="00000000" w:rsidR="00000000" w:rsidRPr="00000000">
        <w:rPr>
          <w:rFonts w:ascii="Arial Unicode MS" w:cs="Arial Unicode MS" w:eastAsia="Arial Unicode MS" w:hAnsi="Arial Unicode MS"/>
          <w:rtl w:val="0"/>
        </w:rPr>
        <w:br w:type="textWrapping"/>
        <w:t xml:space="preserve">为了</w:t>
      </w:r>
      <w:r w:rsidDel="00000000" w:rsidR="00000000" w:rsidRPr="00000000">
        <w:rPr>
          <w:rFonts w:ascii="Arial Unicode MS" w:cs="Arial Unicode MS" w:eastAsia="Arial Unicode MS" w:hAnsi="Arial Unicode MS"/>
          <w:rtl w:val="0"/>
        </w:rPr>
        <w:t xml:space="preserve">鼓</w:t>
      </w:r>
      <w:r w:rsidDel="00000000" w:rsidR="00000000" w:rsidRPr="00000000">
        <w:rPr>
          <w:rFonts w:ascii="Arial Unicode MS" w:cs="Arial Unicode MS" w:eastAsia="Arial Unicode MS" w:hAnsi="Arial Unicode MS"/>
          <w:rtl w:val="0"/>
        </w:rPr>
        <w:t xml:space="preserve">励算</w:t>
      </w:r>
      <w:r w:rsidDel="00000000" w:rsidR="00000000" w:rsidRPr="00000000">
        <w:rPr>
          <w:rFonts w:ascii="Arial Unicode MS" w:cs="Arial Unicode MS" w:eastAsia="Arial Unicode MS" w:hAnsi="Arial Unicode MS"/>
          <w:rtl w:val="0"/>
        </w:rPr>
        <w:t xml:space="preserve">力</w:t>
      </w:r>
      <w:r w:rsidDel="00000000" w:rsidR="00000000" w:rsidRPr="00000000">
        <w:rPr>
          <w:rFonts w:ascii="Arial Unicode MS" w:cs="Arial Unicode MS" w:eastAsia="Arial Unicode MS" w:hAnsi="Arial Unicode MS"/>
          <w:rtl w:val="0"/>
        </w:rPr>
        <w:t xml:space="preserve">供应商贡献资源，Golem 还需要吸引算</w:t>
      </w:r>
      <w:r w:rsidDel="00000000" w:rsidR="00000000" w:rsidRPr="00000000">
        <w:rPr>
          <w:rFonts w:ascii="Arial Unicode MS" w:cs="Arial Unicode MS" w:eastAsia="Arial Unicode MS" w:hAnsi="Arial Unicode MS"/>
          <w:rtl w:val="0"/>
        </w:rPr>
        <w:t xml:space="preserve">力</w:t>
      </w:r>
      <w:r w:rsidDel="00000000" w:rsidR="00000000" w:rsidRPr="00000000">
        <w:rPr>
          <w:rFonts w:ascii="Arial Unicode MS" w:cs="Arial Unicode MS" w:eastAsia="Arial Unicode MS" w:hAnsi="Arial Unicode MS"/>
          <w:rtl w:val="0"/>
        </w:rPr>
        <w:t xml:space="preserve">请求</w:t>
      </w:r>
      <w:r w:rsidDel="00000000" w:rsidR="00000000" w:rsidRPr="00000000">
        <w:rPr>
          <w:rFonts w:ascii="Arial Unicode MS" w:cs="Arial Unicode MS" w:eastAsia="Arial Unicode MS" w:hAnsi="Arial Unicode MS"/>
          <w:rtl w:val="0"/>
        </w:rPr>
        <w:t xml:space="preserve">方</w:t>
      </w:r>
      <w:r w:rsidDel="00000000" w:rsidR="00000000" w:rsidRPr="00000000">
        <w:rPr>
          <w:rFonts w:ascii="Arial Unicode MS" w:cs="Arial Unicode MS" w:eastAsia="Arial Unicode MS" w:hAnsi="Arial Unicode MS"/>
          <w:rtl w:val="0"/>
        </w:rPr>
        <w:t xml:space="preserve">来寻找算</w:t>
      </w:r>
      <w:r w:rsidDel="00000000" w:rsidR="00000000" w:rsidRPr="00000000">
        <w:rPr>
          <w:rFonts w:ascii="Arial Unicode MS" w:cs="Arial Unicode MS" w:eastAsia="Arial Unicode MS" w:hAnsi="Arial Unicode MS"/>
          <w:rtl w:val="0"/>
        </w:rPr>
        <w:t xml:space="preserve">力</w:t>
      </w:r>
      <w:r w:rsidDel="00000000" w:rsidR="00000000" w:rsidRPr="00000000">
        <w:rPr>
          <w:rFonts w:ascii="Arial Unicode MS" w:cs="Arial Unicode MS" w:eastAsia="Arial Unicode MS" w:hAnsi="Arial Unicode MS"/>
          <w:rtl w:val="0"/>
        </w:rPr>
        <w:t xml:space="preserve">资源。这部分主要靠信息完备和定价等综合因素来吸引需求方。不过 Golem 还可能将算</w:t>
      </w:r>
      <w:r w:rsidDel="00000000" w:rsidR="00000000" w:rsidRPr="00000000">
        <w:rPr>
          <w:rFonts w:ascii="Arial Unicode MS" w:cs="Arial Unicode MS" w:eastAsia="Arial Unicode MS" w:hAnsi="Arial Unicode MS"/>
          <w:rtl w:val="0"/>
        </w:rPr>
        <w:t xml:space="preserve">力</w:t>
      </w:r>
      <w:r w:rsidDel="00000000" w:rsidR="00000000" w:rsidRPr="00000000">
        <w:rPr>
          <w:rFonts w:ascii="Arial Unicode MS" w:cs="Arial Unicode MS" w:eastAsia="Arial Unicode MS" w:hAnsi="Arial Unicode MS"/>
          <w:rtl w:val="0"/>
        </w:rPr>
        <w:t xml:space="preserve">请求</w:t>
      </w:r>
      <w:r w:rsidDel="00000000" w:rsidR="00000000" w:rsidRPr="00000000">
        <w:rPr>
          <w:rFonts w:ascii="Arial Unicode MS" w:cs="Arial Unicode MS" w:eastAsia="Arial Unicode MS" w:hAnsi="Arial Unicode MS"/>
          <w:rtl w:val="0"/>
        </w:rPr>
        <w:t xml:space="preserve">方</w:t>
      </w:r>
      <w:r w:rsidDel="00000000" w:rsidR="00000000" w:rsidRPr="00000000">
        <w:rPr>
          <w:rFonts w:ascii="Arial Unicode MS" w:cs="Arial Unicode MS" w:eastAsia="Arial Unicode MS" w:hAnsi="Arial Unicode MS"/>
          <w:rtl w:val="0"/>
        </w:rPr>
        <w:t xml:space="preserve">转变为算</w:t>
      </w:r>
      <w:r w:rsidDel="00000000" w:rsidR="00000000" w:rsidRPr="00000000">
        <w:rPr>
          <w:rFonts w:ascii="Arial Unicode MS" w:cs="Arial Unicode MS" w:eastAsia="Arial Unicode MS" w:hAnsi="Arial Unicode MS"/>
          <w:rtl w:val="0"/>
        </w:rPr>
        <w:t xml:space="preserve">力</w:t>
      </w:r>
      <w:r w:rsidDel="00000000" w:rsidR="00000000" w:rsidRPr="00000000">
        <w:rPr>
          <w:rFonts w:ascii="Arial Unicode MS" w:cs="Arial Unicode MS" w:eastAsia="Arial Unicode MS" w:hAnsi="Arial Unicode MS"/>
          <w:rtl w:val="0"/>
        </w:rPr>
        <w:t xml:space="preserve">供应商，因为</w:t>
      </w:r>
      <w:r w:rsidDel="00000000" w:rsidR="00000000" w:rsidRPr="00000000">
        <w:rPr>
          <w:rFonts w:ascii="Arial Unicode MS" w:cs="Arial Unicode MS" w:eastAsia="Arial Unicode MS" w:hAnsi="Arial Unicode MS"/>
          <w:rtl w:val="0"/>
        </w:rPr>
        <w:t xml:space="preserve">大</w:t>
      </w:r>
      <w:r w:rsidDel="00000000" w:rsidR="00000000" w:rsidRPr="00000000">
        <w:rPr>
          <w:rFonts w:ascii="Arial Unicode MS" w:cs="Arial Unicode MS" w:eastAsia="Arial Unicode MS" w:hAnsi="Arial Unicode MS"/>
          <w:rtl w:val="0"/>
        </w:rPr>
        <w:t xml:space="preserve">部分算</w:t>
      </w:r>
      <w:r w:rsidDel="00000000" w:rsidR="00000000" w:rsidRPr="00000000">
        <w:rPr>
          <w:rFonts w:ascii="Arial Unicode MS" w:cs="Arial Unicode MS" w:eastAsia="Arial Unicode MS" w:hAnsi="Arial Unicode MS"/>
          <w:rtl w:val="0"/>
        </w:rPr>
        <w:t xml:space="preserve">力</w:t>
      </w:r>
      <w:r w:rsidDel="00000000" w:rsidR="00000000" w:rsidRPr="00000000">
        <w:rPr>
          <w:rFonts w:ascii="Arial Unicode MS" w:cs="Arial Unicode MS" w:eastAsia="Arial Unicode MS" w:hAnsi="Arial Unicode MS"/>
          <w:rtl w:val="0"/>
        </w:rPr>
        <w:t xml:space="preserve">请求</w:t>
      </w:r>
      <w:r w:rsidDel="00000000" w:rsidR="00000000" w:rsidRPr="00000000">
        <w:rPr>
          <w:rFonts w:ascii="Arial Unicode MS" w:cs="Arial Unicode MS" w:eastAsia="Arial Unicode MS" w:hAnsi="Arial Unicode MS"/>
          <w:rtl w:val="0"/>
        </w:rPr>
        <w:t xml:space="preserve">方</w:t>
      </w:r>
      <w:r w:rsidDel="00000000" w:rsidR="00000000" w:rsidRPr="00000000">
        <w:rPr>
          <w:rFonts w:ascii="Arial Unicode MS" w:cs="Arial Unicode MS" w:eastAsia="Arial Unicode MS" w:hAnsi="Arial Unicode MS"/>
          <w:rtl w:val="0"/>
        </w:rPr>
        <w:t xml:space="preserve">只是阶段性需要额外算</w:t>
      </w:r>
      <w:r w:rsidDel="00000000" w:rsidR="00000000" w:rsidRPr="00000000">
        <w:rPr>
          <w:rFonts w:ascii="Arial Unicode MS" w:cs="Arial Unicode MS" w:eastAsia="Arial Unicode MS" w:hAnsi="Arial Unicode MS"/>
          <w:rtl w:val="0"/>
        </w:rPr>
        <w:t xml:space="preserve">力</w:t>
      </w:r>
      <w:r w:rsidDel="00000000" w:rsidR="00000000" w:rsidRPr="00000000">
        <w:rPr>
          <w:rFonts w:ascii="Arial Unicode MS" w:cs="Arial Unicode MS" w:eastAsia="Arial Unicode MS" w:hAnsi="Arial Unicode MS"/>
          <w:rtl w:val="0"/>
        </w:rPr>
        <w:t xml:space="preserve">，他们也可以出租硬件算</w:t>
      </w:r>
      <w:r w:rsidDel="00000000" w:rsidR="00000000" w:rsidRPr="00000000">
        <w:rPr>
          <w:rFonts w:ascii="Arial Unicode MS" w:cs="Arial Unicode MS" w:eastAsia="Arial Unicode MS" w:hAnsi="Arial Unicode MS"/>
          <w:rtl w:val="0"/>
        </w:rPr>
        <w:t xml:space="preserve">力</w:t>
      </w:r>
      <w:r w:rsidDel="00000000" w:rsidR="00000000" w:rsidRPr="00000000">
        <w:rPr>
          <w:rFonts w:ascii="Arial Unicode MS" w:cs="Arial Unicode MS" w:eastAsia="Arial Unicode MS" w:hAnsi="Arial Unicode MS"/>
          <w:rtl w:val="0"/>
        </w:rPr>
        <w:t xml:space="preserve">赚</w:t>
      </w:r>
      <w:r w:rsidDel="00000000" w:rsidR="00000000" w:rsidRPr="00000000">
        <w:rPr>
          <w:rFonts w:ascii="Arial Unicode MS" w:cs="Arial Unicode MS" w:eastAsia="Arial Unicode MS" w:hAnsi="Arial Unicode MS"/>
          <w:rtl w:val="0"/>
        </w:rPr>
        <w:t xml:space="preserve">取 </w:t>
      </w:r>
      <w:r w:rsidDel="00000000" w:rsidR="00000000" w:rsidRPr="00000000">
        <w:rPr>
          <w:rFonts w:ascii="Arial Unicode MS" w:cs="Arial Unicode MS" w:eastAsia="Arial Unicode MS" w:hAnsi="Arial Unicode MS"/>
          <w:rtl w:val="0"/>
        </w:rPr>
        <w:t xml:space="preserve">GNT。</w:t>
        <w:br w:type="textWrapping"/>
      </w:r>
    </w:p>
    <w:p w:rsidR="00000000" w:rsidDel="00000000" w:rsidP="00000000" w:rsidRDefault="00000000" w:rsidRPr="00000000" w14:paraId="0000003F">
      <w:pPr>
        <w:contextualSpacing w:val="0"/>
        <w:rPr>
          <w:b w:val="1"/>
        </w:rPr>
      </w:pPr>
      <w:r w:rsidDel="00000000" w:rsidR="00000000" w:rsidRPr="00000000">
        <w:rPr>
          <w:rFonts w:ascii="Arial Unicode MS" w:cs="Arial Unicode MS" w:eastAsia="Arial Unicode MS" w:hAnsi="Arial Unicode MS"/>
          <w:b w:val="1"/>
          <w:rtl w:val="0"/>
        </w:rPr>
        <w:t xml:space="preserve">软件和微服务</w:t>
      </w:r>
    </w:p>
    <w:p w:rsidR="00000000" w:rsidDel="00000000" w:rsidP="00000000" w:rsidRDefault="00000000" w:rsidRPr="00000000" w14:paraId="00000040">
      <w:pPr>
        <w:contextualSpacing w:val="0"/>
        <w:rPr/>
      </w:pPr>
      <w:r w:rsidDel="00000000" w:rsidR="00000000" w:rsidRPr="00000000">
        <w:rPr>
          <w:rtl w:val="0"/>
        </w:rPr>
        <w:br w:type="textWrapping"/>
        <w:t xml:space="preserve">项目初期是 Golem 团队开发部署⼀些应</w:t>
      </w:r>
      <w:r w:rsidDel="00000000" w:rsidR="00000000" w:rsidRPr="00000000">
        <w:rPr>
          <w:rFonts w:ascii="Arial Unicode MS" w:cs="Arial Unicode MS" w:eastAsia="Arial Unicode MS" w:hAnsi="Arial Unicode MS"/>
          <w:rtl w:val="0"/>
        </w:rPr>
        <w:t xml:space="preserve">用</w:t>
      </w:r>
      <w:r w:rsidDel="00000000" w:rsidR="00000000" w:rsidRPr="00000000">
        <w:rPr>
          <w:rFonts w:ascii="Arial Unicode MS" w:cs="Arial Unicode MS" w:eastAsia="Arial Unicode MS" w:hAnsi="Arial Unicode MS"/>
          <w:rtl w:val="0"/>
        </w:rPr>
        <w:t xml:space="preserve">软件案例（</w:t>
      </w:r>
      <w:r w:rsidDel="00000000" w:rsidR="00000000" w:rsidRPr="00000000">
        <w:rPr>
          <w:rFonts w:ascii="Arial Unicode MS" w:cs="Arial Unicode MS" w:eastAsia="Arial Unicode MS" w:hAnsi="Arial Unicode MS"/>
          <w:rtl w:val="0"/>
        </w:rPr>
        <w:t xml:space="preserve">比</w:t>
      </w:r>
      <w:r w:rsidDel="00000000" w:rsidR="00000000" w:rsidRPr="00000000">
        <w:rPr>
          <w:rFonts w:ascii="Arial Unicode MS" w:cs="Arial Unicode MS" w:eastAsia="Arial Unicode MS" w:hAnsi="Arial Unicode MS"/>
          <w:rtl w:val="0"/>
        </w:rPr>
        <w:t xml:space="preserve">如 CGI 渲染），但第三方软件开发者是生态的重要部分。</w:t>
      </w:r>
    </w:p>
    <w:p w:rsidR="00000000" w:rsidDel="00000000" w:rsidP="00000000" w:rsidRDefault="00000000" w:rsidRPr="00000000" w14:paraId="00000041">
      <w:pPr>
        <w:contextualSpacing w:val="0"/>
        <w:rPr/>
      </w:pPr>
      <w:r w:rsidDel="00000000" w:rsidR="00000000" w:rsidRPr="00000000">
        <w:rPr>
          <w:rtl w:val="0"/>
        </w:rPr>
      </w:r>
    </w:p>
    <w:p w:rsidR="00000000" w:rsidDel="00000000" w:rsidP="00000000" w:rsidRDefault="00000000" w:rsidRPr="00000000" w14:paraId="00000042">
      <w:pPr>
        <w:contextualSpacing w:val="0"/>
        <w:rPr/>
      </w:pPr>
      <w:r w:rsidDel="00000000" w:rsidR="00000000" w:rsidRPr="00000000">
        <w:rPr>
          <w:rFonts w:ascii="Arial Unicode MS" w:cs="Arial Unicode MS" w:eastAsia="Arial Unicode MS" w:hAnsi="Arial Unicode MS"/>
          <w:rtl w:val="0"/>
        </w:rPr>
        <w:t xml:space="preserve">「Application Registry」软件注册市场和转账</w:t>
      </w:r>
      <w:r w:rsidDel="00000000" w:rsidR="00000000" w:rsidRPr="00000000">
        <w:rPr>
          <w:rFonts w:ascii="Arial Unicode MS" w:cs="Arial Unicode MS" w:eastAsia="Arial Unicode MS" w:hAnsi="Arial Unicode MS"/>
          <w:rtl w:val="0"/>
        </w:rPr>
        <w:t xml:space="preserve">支</w:t>
      </w:r>
      <w:r w:rsidDel="00000000" w:rsidR="00000000" w:rsidRPr="00000000">
        <w:rPr>
          <w:rFonts w:ascii="Arial Unicode MS" w:cs="Arial Unicode MS" w:eastAsia="Arial Unicode MS" w:hAnsi="Arial Unicode MS"/>
          <w:rtl w:val="0"/>
        </w:rPr>
        <w:t xml:space="preserve">付框架是重要的功能，也是开发过程中核</w:t>
      </w:r>
      <w:r w:rsidDel="00000000" w:rsidR="00000000" w:rsidRPr="00000000">
        <w:rPr>
          <w:rFonts w:ascii="Arial Unicode MS" w:cs="Arial Unicode MS" w:eastAsia="Arial Unicode MS" w:hAnsi="Arial Unicode MS"/>
          <w:rtl w:val="0"/>
        </w:rPr>
        <w:t xml:space="preserve">心</w:t>
      </w:r>
      <w:r w:rsidDel="00000000" w:rsidR="00000000" w:rsidRPr="00000000">
        <w:rPr>
          <w:rFonts w:ascii="Arial Unicode MS" w:cs="Arial Unicode MS" w:eastAsia="Arial Unicode MS" w:hAnsi="Arial Unicode MS"/>
          <w:rtl w:val="0"/>
        </w:rPr>
        <w:t xml:space="preserve">部分。</w:t>
      </w:r>
    </w:p>
    <w:p w:rsidR="00000000" w:rsidDel="00000000" w:rsidP="00000000" w:rsidRDefault="00000000" w:rsidRPr="00000000" w14:paraId="00000043">
      <w:pPr>
        <w:contextualSpacing w:val="0"/>
        <w:rPr/>
      </w:pPr>
      <w:r w:rsidDel="00000000" w:rsidR="00000000" w:rsidRPr="00000000">
        <w:rPr>
          <w:rtl w:val="0"/>
        </w:rPr>
      </w:r>
    </w:p>
    <w:p w:rsidR="00000000" w:rsidDel="00000000" w:rsidP="00000000" w:rsidRDefault="00000000" w:rsidRPr="00000000" w14:paraId="00000044">
      <w:pPr>
        <w:contextualSpacing w:val="0"/>
        <w:rPr/>
      </w:pPr>
      <w:r w:rsidDel="00000000" w:rsidR="00000000" w:rsidRPr="00000000">
        <w:rPr>
          <w:rFonts w:ascii="Arial Unicode MS" w:cs="Arial Unicode MS" w:eastAsia="Arial Unicode MS" w:hAnsi="Arial Unicode MS"/>
          <w:rtl w:val="0"/>
        </w:rPr>
        <w:t xml:space="preserve"> Golem 生态可以用下图表示：</w:t>
      </w:r>
    </w:p>
    <w:p w:rsidR="00000000" w:rsidDel="00000000" w:rsidP="00000000" w:rsidRDefault="00000000" w:rsidRPr="00000000" w14:paraId="00000045">
      <w:pPr>
        <w:contextualSpacing w:val="0"/>
        <w:rPr/>
      </w:pPr>
      <w:r w:rsidDel="00000000" w:rsidR="00000000" w:rsidRPr="00000000">
        <w:rPr/>
        <w:drawing>
          <wp:inline distB="114300" distT="114300" distL="114300" distR="114300">
            <wp:extent cx="5734050" cy="4660900"/>
            <wp:effectExtent b="0" l="0" r="0" t="0"/>
            <wp:docPr id="23" name="image67.jpg"/>
            <a:graphic>
              <a:graphicData uri="http://schemas.openxmlformats.org/drawingml/2006/picture">
                <pic:pic>
                  <pic:nvPicPr>
                    <pic:cNvPr id="0" name="image67.jpg"/>
                    <pic:cNvPicPr preferRelativeResize="0"/>
                  </pic:nvPicPr>
                  <pic:blipFill>
                    <a:blip r:embed="rId6"/>
                    <a:srcRect b="0" l="0" r="0" t="0"/>
                    <a:stretch>
                      <a:fillRect/>
                    </a:stretch>
                  </pic:blipFill>
                  <pic:spPr>
                    <a:xfrm>
                      <a:off x="0" y="0"/>
                      <a:ext cx="5734050" cy="4660900"/>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contextualSpacing w:val="0"/>
        <w:rPr/>
      </w:pPr>
      <w:r w:rsidDel="00000000" w:rsidR="00000000" w:rsidRPr="00000000">
        <w:rPr>
          <w:rtl w:val="0"/>
        </w:rPr>
      </w:r>
    </w:p>
    <w:p w:rsidR="00000000" w:rsidDel="00000000" w:rsidP="00000000" w:rsidRDefault="00000000" w:rsidRPr="00000000" w14:paraId="00000047">
      <w:pPr>
        <w:contextualSpacing w:val="0"/>
        <w:rPr/>
      </w:pPr>
      <w:r w:rsidDel="00000000" w:rsidR="00000000" w:rsidRPr="00000000">
        <w:rPr>
          <w:rtl w:val="0"/>
        </w:rPr>
      </w:r>
    </w:p>
    <w:p w:rsidR="00000000" w:rsidDel="00000000" w:rsidP="00000000" w:rsidRDefault="00000000" w:rsidRPr="00000000" w14:paraId="00000048">
      <w:pPr>
        <w:contextualSpacing w:val="0"/>
        <w:rPr>
          <w:color w:val="579a78"/>
        </w:rPr>
      </w:pPr>
      <w:r w:rsidDel="00000000" w:rsidR="00000000" w:rsidRPr="00000000">
        <w:rPr>
          <w:rFonts w:ascii="Arial Unicode MS" w:cs="Arial Unicode MS" w:eastAsia="Arial Unicode MS" w:hAnsi="Arial Unicode MS"/>
          <w:color w:val="579a78"/>
          <w:rtl w:val="0"/>
        </w:rPr>
        <w:t xml:space="preserve">标准共识分析：</w:t>
      </w:r>
      <w:r w:rsidDel="00000000" w:rsidR="00000000" w:rsidRPr="00000000">
        <w:rPr>
          <w:rtl w:val="0"/>
        </w:rPr>
      </w:r>
    </w:p>
    <w:p w:rsidR="00000000" w:rsidDel="00000000" w:rsidP="00000000" w:rsidRDefault="00000000" w:rsidRPr="00000000" w14:paraId="00000049">
      <w:pPr>
        <w:contextualSpacing w:val="0"/>
        <w:rPr/>
      </w:pPr>
      <w:r w:rsidDel="00000000" w:rsidR="00000000" w:rsidRPr="00000000">
        <w:rPr>
          <w:rtl w:val="0"/>
        </w:rPr>
      </w:r>
    </w:p>
    <w:p w:rsidR="00000000" w:rsidDel="00000000" w:rsidP="00000000" w:rsidRDefault="00000000" w:rsidRPr="00000000" w14:paraId="0000004A">
      <w:pPr>
        <w:contextualSpacing w:val="0"/>
        <w:rPr/>
      </w:pPr>
      <w:r w:rsidDel="00000000" w:rsidR="00000000" w:rsidRPr="00000000">
        <w:rPr>
          <w:rFonts w:ascii="Arial Unicode MS" w:cs="Arial Unicode MS" w:eastAsia="Arial Unicode MS" w:hAnsi="Arial Unicode MS"/>
          <w:rtl w:val="0"/>
        </w:rPr>
        <w:t xml:space="preserve">根据数据公司 Gartner 的报告 2017 年 全球云计算市场收入为 2602 亿美元，预计 2020 年云计算收入将达到  4110 亿美元。</w:t>
      </w:r>
    </w:p>
    <w:p w:rsidR="00000000" w:rsidDel="00000000" w:rsidP="00000000" w:rsidRDefault="00000000" w:rsidRPr="00000000" w14:paraId="0000004B">
      <w:pPr>
        <w:contextualSpacing w:val="0"/>
        <w:rPr/>
      </w:pPr>
      <w:r w:rsidDel="00000000" w:rsidR="00000000" w:rsidRPr="00000000">
        <w:rPr>
          <w:rtl w:val="0"/>
        </w:rPr>
      </w:r>
    </w:p>
    <w:p w:rsidR="00000000" w:rsidDel="00000000" w:rsidP="00000000" w:rsidRDefault="00000000" w:rsidRPr="00000000" w14:paraId="0000004C">
      <w:pPr>
        <w:contextualSpacing w:val="0"/>
        <w:rPr/>
      </w:pPr>
      <w:r w:rsidDel="00000000" w:rsidR="00000000" w:rsidRPr="00000000">
        <w:rPr/>
        <w:drawing>
          <wp:inline distB="114300" distT="114300" distL="114300" distR="114300">
            <wp:extent cx="5734050" cy="3441700"/>
            <wp:effectExtent b="0" l="0" r="0" t="0"/>
            <wp:docPr id="20" name="image64.png"/>
            <a:graphic>
              <a:graphicData uri="http://schemas.openxmlformats.org/drawingml/2006/picture">
                <pic:pic>
                  <pic:nvPicPr>
                    <pic:cNvPr id="0" name="image64.png"/>
                    <pic:cNvPicPr preferRelativeResize="0"/>
                  </pic:nvPicPr>
                  <pic:blipFill>
                    <a:blip r:embed="rId7"/>
                    <a:srcRect b="0" l="0" r="0" t="0"/>
                    <a:stretch>
                      <a:fillRect/>
                    </a:stretch>
                  </pic:blipFill>
                  <pic:spPr>
                    <a:xfrm>
                      <a:off x="0" y="0"/>
                      <a:ext cx="573405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contextualSpacing w:val="0"/>
        <w:rPr/>
      </w:pPr>
      <w:r w:rsidDel="00000000" w:rsidR="00000000" w:rsidRPr="00000000">
        <w:rPr>
          <w:rtl w:val="0"/>
        </w:rPr>
      </w:r>
    </w:p>
    <w:p w:rsidR="00000000" w:rsidDel="00000000" w:rsidP="00000000" w:rsidRDefault="00000000" w:rsidRPr="00000000" w14:paraId="0000004E">
      <w:pPr>
        <w:contextualSpacing w:val="0"/>
        <w:rPr/>
      </w:pPr>
      <w:r w:rsidDel="00000000" w:rsidR="00000000" w:rsidRPr="00000000">
        <w:rPr>
          <w:rFonts w:ascii="Arial Unicode MS" w:cs="Arial Unicode MS" w:eastAsia="Arial Unicode MS" w:hAnsi="Arial Unicode MS"/>
          <w:rtl w:val="0"/>
        </w:rPr>
        <w:t xml:space="preserve">而在云计算市场前五大供应商占据了近四分之三的市场，垄断趋势明显。</w:t>
      </w:r>
      <w:r w:rsidDel="00000000" w:rsidR="00000000" w:rsidRPr="00000000">
        <w:rPr>
          <w:rFonts w:ascii="Arial Unicode MS" w:cs="Arial Unicode MS" w:eastAsia="Arial Unicode MS" w:hAnsi="Arial Unicode MS"/>
          <w:rtl w:val="0"/>
        </w:rPr>
        <w:t xml:space="preserve">以下来自云计算行业数据公司 Synergy 对 2018 年第一季度市场分析，其中亚马逊云服务 （AWS）占据了整个市场的 33%。其次分别是微软、IBM、Google 和阿里巴巴。</w:t>
      </w:r>
    </w:p>
    <w:p w:rsidR="00000000" w:rsidDel="00000000" w:rsidP="00000000" w:rsidRDefault="00000000" w:rsidRPr="00000000" w14:paraId="0000004F">
      <w:pPr>
        <w:contextualSpacing w:val="0"/>
        <w:rPr/>
      </w:pPr>
      <w:r w:rsidDel="00000000" w:rsidR="00000000" w:rsidRPr="00000000">
        <w:rPr>
          <w:rtl w:val="0"/>
        </w:rPr>
      </w:r>
    </w:p>
    <w:p w:rsidR="00000000" w:rsidDel="00000000" w:rsidP="00000000" w:rsidRDefault="00000000" w:rsidRPr="00000000" w14:paraId="00000050">
      <w:pPr>
        <w:contextualSpacing w:val="0"/>
        <w:rPr/>
      </w:pPr>
      <w:r w:rsidDel="00000000" w:rsidR="00000000" w:rsidRPr="00000000">
        <w:rPr/>
        <w:drawing>
          <wp:inline distB="114300" distT="114300" distL="114300" distR="114300">
            <wp:extent cx="5734050" cy="3289300"/>
            <wp:effectExtent b="0" l="0" r="0" t="0"/>
            <wp:docPr id="19" name="image63.png"/>
            <a:graphic>
              <a:graphicData uri="http://schemas.openxmlformats.org/drawingml/2006/picture">
                <pic:pic>
                  <pic:nvPicPr>
                    <pic:cNvPr id="0" name="image63.png"/>
                    <pic:cNvPicPr preferRelativeResize="0"/>
                  </pic:nvPicPr>
                  <pic:blipFill>
                    <a:blip r:embed="rId8"/>
                    <a:srcRect b="0" l="0" r="0" t="0"/>
                    <a:stretch>
                      <a:fillRect/>
                    </a:stretch>
                  </pic:blipFill>
                  <pic:spPr>
                    <a:xfrm>
                      <a:off x="0" y="0"/>
                      <a:ext cx="573405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contextualSpacing w:val="0"/>
        <w:rPr/>
      </w:pPr>
      <w:r w:rsidDel="00000000" w:rsidR="00000000" w:rsidRPr="00000000">
        <w:rPr>
          <w:rtl w:val="0"/>
        </w:rPr>
      </w:r>
    </w:p>
    <w:p w:rsidR="00000000" w:rsidDel="00000000" w:rsidP="00000000" w:rsidRDefault="00000000" w:rsidRPr="00000000" w14:paraId="00000052">
      <w:pPr>
        <w:contextualSpacing w:val="0"/>
        <w:rPr/>
      </w:pPr>
      <w:r w:rsidDel="00000000" w:rsidR="00000000" w:rsidRPr="00000000">
        <w:rPr>
          <w:rFonts w:ascii="Arial Unicode MS" w:cs="Arial Unicode MS" w:eastAsia="Arial Unicode MS" w:hAnsi="Arial Unicode MS"/>
          <w:rtl w:val="0"/>
        </w:rPr>
        <w:t xml:space="preserve">当算</w:t>
      </w:r>
      <w:r w:rsidDel="00000000" w:rsidR="00000000" w:rsidRPr="00000000">
        <w:rPr>
          <w:rFonts w:ascii="Arial Unicode MS" w:cs="Arial Unicode MS" w:eastAsia="Arial Unicode MS" w:hAnsi="Arial Unicode MS"/>
          <w:rtl w:val="0"/>
        </w:rPr>
        <w:t xml:space="preserve">力</w:t>
      </w:r>
      <w:r w:rsidDel="00000000" w:rsidR="00000000" w:rsidRPr="00000000">
        <w:rPr>
          <w:rFonts w:ascii="Arial Unicode MS" w:cs="Arial Unicode MS" w:eastAsia="Arial Unicode MS" w:hAnsi="Arial Unicode MS"/>
          <w:rtl w:val="0"/>
        </w:rPr>
        <w:t xml:space="preserve">市场被 Amazon 和微软这样的巨头垄断时，最大的问题就是导致算</w:t>
      </w:r>
      <w:r w:rsidDel="00000000" w:rsidR="00000000" w:rsidRPr="00000000">
        <w:rPr>
          <w:rFonts w:ascii="Arial Unicode MS" w:cs="Arial Unicode MS" w:eastAsia="Arial Unicode MS" w:hAnsi="Arial Unicode MS"/>
          <w:rtl w:val="0"/>
        </w:rPr>
        <w:t xml:space="preserve">力</w:t>
      </w:r>
      <w:r w:rsidDel="00000000" w:rsidR="00000000" w:rsidRPr="00000000">
        <w:rPr>
          <w:rFonts w:ascii="Arial Unicode MS" w:cs="Arial Unicode MS" w:eastAsia="Arial Unicode MS" w:hAnsi="Arial Unicode MS"/>
          <w:rtl w:val="0"/>
        </w:rPr>
        <w:t xml:space="preserve">服务的价格高昂。根据 26% 的企业每年在公共云上花费超过 600 万美元，52% 的企业每年花费超过 120 万美元。</w:t>
      </w:r>
    </w:p>
    <w:p w:rsidR="00000000" w:rsidDel="00000000" w:rsidP="00000000" w:rsidRDefault="00000000" w:rsidRPr="00000000" w14:paraId="00000053">
      <w:pPr>
        <w:contextualSpacing w:val="0"/>
        <w:rPr>
          <w:color w:val="373737"/>
          <w:sz w:val="24"/>
          <w:szCs w:val="24"/>
        </w:rPr>
      </w:pPr>
      <w:r w:rsidDel="00000000" w:rsidR="00000000" w:rsidRPr="00000000">
        <w:rPr>
          <w:color w:val="373737"/>
          <w:sz w:val="24"/>
          <w:szCs w:val="24"/>
        </w:rPr>
        <w:drawing>
          <wp:inline distB="114300" distT="114300" distL="114300" distR="114300">
            <wp:extent cx="5734050" cy="3517900"/>
            <wp:effectExtent b="0" l="0" r="0" t="0"/>
            <wp:docPr id="9" name="image52.png"/>
            <a:graphic>
              <a:graphicData uri="http://schemas.openxmlformats.org/drawingml/2006/picture">
                <pic:pic>
                  <pic:nvPicPr>
                    <pic:cNvPr id="0" name="image52.png"/>
                    <pic:cNvPicPr preferRelativeResize="0"/>
                  </pic:nvPicPr>
                  <pic:blipFill>
                    <a:blip r:embed="rId9"/>
                    <a:srcRect b="0" l="0" r="0" t="0"/>
                    <a:stretch>
                      <a:fillRect/>
                    </a:stretch>
                  </pic:blipFill>
                  <pic:spPr>
                    <a:xfrm>
                      <a:off x="0" y="0"/>
                      <a:ext cx="5734050" cy="3517900"/>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contextualSpacing w:val="0"/>
        <w:rPr>
          <w:color w:val="373737"/>
          <w:sz w:val="24"/>
          <w:szCs w:val="24"/>
        </w:rPr>
      </w:pPr>
      <w:r w:rsidDel="00000000" w:rsidR="00000000" w:rsidRPr="00000000">
        <w:rPr>
          <w:rtl w:val="0"/>
        </w:rPr>
      </w:r>
    </w:p>
    <w:p w:rsidR="00000000" w:rsidDel="00000000" w:rsidP="00000000" w:rsidRDefault="00000000" w:rsidRPr="00000000" w14:paraId="00000055">
      <w:pPr>
        <w:contextualSpacing w:val="0"/>
        <w:rPr/>
      </w:pPr>
      <w:r w:rsidDel="00000000" w:rsidR="00000000" w:rsidRPr="00000000">
        <w:rPr>
          <w:rFonts w:ascii="Arial Unicode MS" w:cs="Arial Unicode MS" w:eastAsia="Arial Unicode MS" w:hAnsi="Arial Unicode MS"/>
          <w:rtl w:val="0"/>
        </w:rPr>
        <w:t xml:space="preserve">20% 的企业计划在 2018 年使公共云支出增加一倍以上，71% 的企业将公共云花费增加 20%以上。</w:t>
      </w:r>
    </w:p>
    <w:p w:rsidR="00000000" w:rsidDel="00000000" w:rsidP="00000000" w:rsidRDefault="00000000" w:rsidRPr="00000000" w14:paraId="00000056">
      <w:pPr>
        <w:contextualSpacing w:val="0"/>
        <w:rPr/>
      </w:pPr>
      <w:r w:rsidDel="00000000" w:rsidR="00000000" w:rsidRPr="00000000">
        <w:rPr>
          <w:rtl w:val="0"/>
        </w:rPr>
        <w:t xml:space="preserve">    </w:t>
      </w:r>
    </w:p>
    <w:p w:rsidR="00000000" w:rsidDel="00000000" w:rsidP="00000000" w:rsidRDefault="00000000" w:rsidRPr="00000000" w14:paraId="00000057">
      <w:pPr>
        <w:contextualSpacing w:val="0"/>
        <w:rPr/>
      </w:pPr>
      <w:r w:rsidDel="00000000" w:rsidR="00000000" w:rsidRPr="00000000">
        <w:rPr>
          <w:rFonts w:ascii="Arial Unicode MS" w:cs="Arial Unicode MS" w:eastAsia="Arial Unicode MS" w:hAnsi="Arial Unicode MS"/>
          <w:rtl w:val="0"/>
        </w:rPr>
        <w:t xml:space="preserve">Golem 希望以区块链链接全世界的 CPU/GPU，成为一个「</w:t>
      </w:r>
      <w:r w:rsidDel="00000000" w:rsidR="00000000" w:rsidRPr="00000000">
        <w:rPr>
          <w:rFonts w:ascii="Arial Unicode MS" w:cs="Arial Unicode MS" w:eastAsia="Arial Unicode MS" w:hAnsi="Arial Unicode MS"/>
          <w:b w:val="1"/>
          <w:rtl w:val="0"/>
        </w:rPr>
        <w:t xml:space="preserve">计算机的 Airbnb</w:t>
      </w:r>
      <w:r w:rsidDel="00000000" w:rsidR="00000000" w:rsidRPr="00000000">
        <w:rPr>
          <w:rFonts w:ascii="Arial Unicode MS" w:cs="Arial Unicode MS" w:eastAsia="Arial Unicode MS" w:hAnsi="Arial Unicode MS"/>
          <w:rtl w:val="0"/>
        </w:rPr>
        <w:t xml:space="preserve">」，以此解决算力成本高昂的问题</w:t>
      </w:r>
      <w:r w:rsidDel="00000000" w:rsidR="00000000" w:rsidRPr="00000000">
        <w:rPr>
          <w:rFonts w:ascii="Arial Unicode MS" w:cs="Arial Unicode MS" w:eastAsia="Arial Unicode MS" w:hAnsi="Arial Unicode MS"/>
          <w:rtl w:val="0"/>
        </w:rPr>
        <w:t xml:space="preserve">，因此项目创新性较高，并且已有相当的实现程度。</w:t>
      </w:r>
    </w:p>
    <w:p w:rsidR="00000000" w:rsidDel="00000000" w:rsidP="00000000" w:rsidRDefault="00000000" w:rsidRPr="00000000" w14:paraId="00000058">
      <w:pPr>
        <w:contextualSpacing w:val="0"/>
        <w:rPr/>
      </w:pPr>
      <w:r w:rsidDel="00000000" w:rsidR="00000000" w:rsidRPr="00000000">
        <w:rPr>
          <w:rtl w:val="0"/>
        </w:rPr>
      </w:r>
    </w:p>
    <w:p w:rsidR="00000000" w:rsidDel="00000000" w:rsidP="00000000" w:rsidRDefault="00000000" w:rsidRPr="00000000" w14:paraId="00000059">
      <w:pPr>
        <w:contextualSpacing w:val="0"/>
        <w:rPr/>
      </w:pPr>
      <w:r w:rsidDel="00000000" w:rsidR="00000000" w:rsidRPr="00000000">
        <w:rPr>
          <w:rFonts w:ascii="Arial Unicode MS" w:cs="Arial Unicode MS" w:eastAsia="Arial Unicode MS" w:hAnsi="Arial Unicode MS"/>
          <w:rtl w:val="0"/>
        </w:rPr>
        <w:t xml:space="preserve">Golem 首先面临的就是大量数据的传输和存储问题，Golem 使用的集成 IPFS 进</w:t>
      </w:r>
      <w:r w:rsidDel="00000000" w:rsidR="00000000" w:rsidRPr="00000000">
        <w:rPr>
          <w:rFonts w:ascii="Arial Unicode MS" w:cs="Arial Unicode MS" w:eastAsia="Arial Unicode MS" w:hAnsi="Arial Unicode MS"/>
          <w:rtl w:val="0"/>
        </w:rPr>
        <w:t xml:space="preserve">行</w:t>
      </w:r>
      <w:r w:rsidDel="00000000" w:rsidR="00000000" w:rsidRPr="00000000">
        <w:rPr>
          <w:rFonts w:ascii="Arial Unicode MS" w:cs="Arial Unicode MS" w:eastAsia="Arial Unicode MS" w:hAnsi="Arial Unicode MS"/>
          <w:rtl w:val="0"/>
        </w:rPr>
        <w:t xml:space="preserve">任务数据调度和内容发放。即通过 IPFS 传递计算任务所需的</w:t>
      </w:r>
      <w:r w:rsidDel="00000000" w:rsidR="00000000" w:rsidRPr="00000000">
        <w:rPr>
          <w:rFonts w:ascii="Arial Unicode MS" w:cs="Arial Unicode MS" w:eastAsia="Arial Unicode MS" w:hAnsi="Arial Unicode MS"/>
          <w:rtl w:val="0"/>
        </w:rPr>
        <w:t xml:space="preserve">文</w:t>
      </w:r>
      <w:r w:rsidDel="00000000" w:rsidR="00000000" w:rsidRPr="00000000">
        <w:rPr>
          <w:rFonts w:ascii="Arial Unicode MS" w:cs="Arial Unicode MS" w:eastAsia="Arial Unicode MS" w:hAnsi="Arial Unicode MS"/>
          <w:rtl w:val="0"/>
        </w:rPr>
        <w:t xml:space="preserve">件，再传回计算结果给算力请求</w:t>
      </w:r>
      <w:r w:rsidDel="00000000" w:rsidR="00000000" w:rsidRPr="00000000">
        <w:rPr>
          <w:rFonts w:ascii="Arial Unicode MS" w:cs="Arial Unicode MS" w:eastAsia="Arial Unicode MS" w:hAnsi="Arial Unicode MS"/>
          <w:rtl w:val="0"/>
        </w:rPr>
        <w:t xml:space="preserve">方</w:t>
      </w:r>
      <w:r w:rsidDel="00000000" w:rsidR="00000000" w:rsidRPr="00000000">
        <w:rPr>
          <w:rFonts w:ascii="Arial Unicode MS" w:cs="Arial Unicode MS" w:eastAsia="Arial Unicode MS" w:hAnsi="Arial Unicode MS"/>
          <w:rtl w:val="0"/>
        </w:rPr>
        <w:t xml:space="preserve">；数据存储是在网点本地，不使用以太网存储，以太坊网络主要是以 Token 机制激励算力提供方获取回报、并解决支付中的信任问题。这是一种设计简明但是有效的解决方案。</w:t>
      </w:r>
    </w:p>
    <w:p w:rsidR="00000000" w:rsidDel="00000000" w:rsidP="00000000" w:rsidRDefault="00000000" w:rsidRPr="00000000" w14:paraId="0000005A">
      <w:pPr>
        <w:contextualSpacing w:val="0"/>
        <w:rPr/>
      </w:pPr>
      <w:r w:rsidDel="00000000" w:rsidR="00000000" w:rsidRPr="00000000">
        <w:rPr>
          <w:rtl w:val="0"/>
        </w:rPr>
      </w:r>
    </w:p>
    <w:p w:rsidR="00000000" w:rsidDel="00000000" w:rsidP="00000000" w:rsidRDefault="00000000" w:rsidRPr="00000000" w14:paraId="0000005B">
      <w:pPr>
        <w:contextualSpacing w:val="0"/>
        <w:rPr/>
      </w:pPr>
      <w:r w:rsidDel="00000000" w:rsidR="00000000" w:rsidRPr="00000000">
        <w:rPr>
          <w:rFonts w:ascii="Arial Unicode MS" w:cs="Arial Unicode MS" w:eastAsia="Arial Unicode MS" w:hAnsi="Arial Unicode MS"/>
          <w:rtl w:val="0"/>
        </w:rPr>
        <w:t xml:space="preserve">虽然市场规模巨大，但是细分到以去中心化的方案满足算力需求这一领域 ，Golem 将面临以下风险：</w:t>
      </w:r>
    </w:p>
    <w:p w:rsidR="00000000" w:rsidDel="00000000" w:rsidP="00000000" w:rsidRDefault="00000000" w:rsidRPr="00000000" w14:paraId="0000005C">
      <w:pPr>
        <w:contextualSpacing w:val="0"/>
        <w:rPr/>
      </w:pPr>
      <w:r w:rsidDel="00000000" w:rsidR="00000000" w:rsidRPr="00000000">
        <w:rPr>
          <w:rtl w:val="0"/>
        </w:rPr>
      </w:r>
    </w:p>
    <w:p w:rsidR="00000000" w:rsidDel="00000000" w:rsidP="00000000" w:rsidRDefault="00000000" w:rsidRPr="00000000" w14:paraId="0000005D">
      <w:pPr>
        <w:numPr>
          <w:ilvl w:val="0"/>
          <w:numId w:val="7"/>
        </w:numPr>
        <w:ind w:left="720" w:hanging="360"/>
        <w:rPr>
          <w:u w:val="none"/>
        </w:rPr>
      </w:pPr>
      <w:r w:rsidDel="00000000" w:rsidR="00000000" w:rsidRPr="00000000">
        <w:rPr>
          <w:rFonts w:ascii="Arial Unicode MS" w:cs="Arial Unicode MS" w:eastAsia="Arial Unicode MS" w:hAnsi="Arial Unicode MS"/>
          <w:rtl w:val="0"/>
        </w:rPr>
        <w:t xml:space="preserve">数据安全风险</w:t>
      </w:r>
      <w:r w:rsidDel="00000000" w:rsidR="00000000" w:rsidRPr="00000000">
        <w:rPr>
          <w:rtl w:val="0"/>
        </w:rPr>
      </w:r>
    </w:p>
    <w:p w:rsidR="00000000" w:rsidDel="00000000" w:rsidP="00000000" w:rsidRDefault="00000000" w:rsidRPr="00000000" w14:paraId="0000005E">
      <w:pPr>
        <w:contextualSpacing w:val="0"/>
        <w:rPr/>
      </w:pPr>
      <w:r w:rsidDel="00000000" w:rsidR="00000000" w:rsidRPr="00000000">
        <w:rPr>
          <w:rtl w:val="0"/>
        </w:rPr>
      </w:r>
    </w:p>
    <w:p w:rsidR="00000000" w:rsidDel="00000000" w:rsidP="00000000" w:rsidRDefault="00000000" w:rsidRPr="00000000" w14:paraId="0000005F">
      <w:pPr>
        <w:contextualSpacing w:val="0"/>
        <w:rPr/>
      </w:pPr>
      <w:r w:rsidDel="00000000" w:rsidR="00000000" w:rsidRPr="00000000">
        <w:rPr>
          <w:rFonts w:ascii="Arial Unicode MS" w:cs="Arial Unicode MS" w:eastAsia="Arial Unicode MS" w:hAnsi="Arial Unicode MS"/>
          <w:rtl w:val="0"/>
        </w:rPr>
        <w:t xml:space="preserve"> Golem 的核心业务本质上是处理海量数据，数据安全问题至关重要。如何满足那些需要数据高度保密的客户需求，直接影响着项目能获取的市场份额。</w:t>
      </w:r>
    </w:p>
    <w:p w:rsidR="00000000" w:rsidDel="00000000" w:rsidP="00000000" w:rsidRDefault="00000000" w:rsidRPr="00000000" w14:paraId="00000060">
      <w:pPr>
        <w:contextualSpacing w:val="0"/>
        <w:rPr/>
      </w:pPr>
      <w:r w:rsidDel="00000000" w:rsidR="00000000" w:rsidRPr="00000000">
        <w:rPr>
          <w:rtl w:val="0"/>
        </w:rPr>
      </w:r>
    </w:p>
    <w:p w:rsidR="00000000" w:rsidDel="00000000" w:rsidP="00000000" w:rsidRDefault="00000000" w:rsidRPr="00000000" w14:paraId="00000061">
      <w:pPr>
        <w:contextualSpacing w:val="0"/>
        <w:rPr/>
      </w:pPr>
      <w:r w:rsidDel="00000000" w:rsidR="00000000" w:rsidRPr="00000000">
        <w:rPr>
          <w:rFonts w:ascii="Arial Unicode MS" w:cs="Arial Unicode MS" w:eastAsia="Arial Unicode MS" w:hAnsi="Arial Unicode MS"/>
          <w:rtl w:val="0"/>
        </w:rPr>
        <w:t xml:space="preserve">以 Golem 目前主要的 CGI 渲染业务为例，传统的影视公司将这部分工作外包时，规范的流程中包括签署保密协议，以避免重要的影视剧情等泄露。</w:t>
      </w:r>
    </w:p>
    <w:p w:rsidR="00000000" w:rsidDel="00000000" w:rsidP="00000000" w:rsidRDefault="00000000" w:rsidRPr="00000000" w14:paraId="00000062">
      <w:pPr>
        <w:contextualSpacing w:val="0"/>
        <w:rPr/>
      </w:pPr>
      <w:r w:rsidDel="00000000" w:rsidR="00000000" w:rsidRPr="00000000">
        <w:rPr>
          <w:rtl w:val="0"/>
        </w:rPr>
      </w:r>
    </w:p>
    <w:p w:rsidR="00000000" w:rsidDel="00000000" w:rsidP="00000000" w:rsidRDefault="00000000" w:rsidRPr="00000000" w14:paraId="00000063">
      <w:pPr>
        <w:contextualSpacing w:val="0"/>
        <w:rPr/>
      </w:pPr>
      <w:r w:rsidDel="00000000" w:rsidR="00000000" w:rsidRPr="00000000">
        <w:rPr>
          <w:rtl w:val="0"/>
        </w:rPr>
        <w:t xml:space="preserve">根据项目白皮书， Golem 也意识到了数据安全问题，从第一个阶段的「青铜 Golem 版本」开始就规划了「基础信⽤评级系统」在第三阶段将实现「用户对应用程序标注黑白名单的机制，建立⼀个去中心的信任网络」，但 Golem 的目标用户绝大部分是从传统的算力需求方转移过来的，没有健全的法律保护或技术上的加密机制，黑白名单这样的机制对数据安全的保障远不够有力。</w:t>
      </w:r>
    </w:p>
    <w:p w:rsidR="00000000" w:rsidDel="00000000" w:rsidP="00000000" w:rsidRDefault="00000000" w:rsidRPr="00000000" w14:paraId="00000064">
      <w:pPr>
        <w:contextualSpacing w:val="0"/>
        <w:rPr/>
      </w:pPr>
      <w:r w:rsidDel="00000000" w:rsidR="00000000" w:rsidRPr="00000000">
        <w:rPr>
          <w:rtl w:val="0"/>
        </w:rPr>
      </w:r>
    </w:p>
    <w:p w:rsidR="00000000" w:rsidDel="00000000" w:rsidP="00000000" w:rsidRDefault="00000000" w:rsidRPr="00000000" w14:paraId="00000065">
      <w:pPr>
        <w:contextualSpacing w:val="0"/>
        <w:rPr/>
      </w:pPr>
      <w:r w:rsidDel="00000000" w:rsidR="00000000" w:rsidRPr="00000000">
        <w:rPr>
          <w:rFonts w:ascii="Arial Unicode MS" w:cs="Arial Unicode MS" w:eastAsia="Arial Unicode MS" w:hAnsi="Arial Unicode MS"/>
          <w:rtl w:val="0"/>
        </w:rPr>
        <w:t xml:space="preserve">Golem  在第四个阶段的 「铁 Golem 版本」中做了进一步安全规划，将添加更多安全机制（additional security mechanism），包括采取集中审核、协议合约或者代码执行监视等措施，提高对供应方的保障。但目前项目仅处于第一阶段，这些安全保障功能尚未开始开发。</w:t>
      </w:r>
    </w:p>
    <w:p w:rsidR="00000000" w:rsidDel="00000000" w:rsidP="00000000" w:rsidRDefault="00000000" w:rsidRPr="00000000" w14:paraId="00000066">
      <w:pPr>
        <w:contextualSpacing w:val="0"/>
        <w:rPr/>
      </w:pPr>
      <w:r w:rsidDel="00000000" w:rsidR="00000000" w:rsidRPr="00000000">
        <w:rPr>
          <w:rtl w:val="0"/>
        </w:rPr>
      </w:r>
    </w:p>
    <w:p w:rsidR="00000000" w:rsidDel="00000000" w:rsidP="00000000" w:rsidRDefault="00000000" w:rsidRPr="00000000" w14:paraId="00000067">
      <w:pPr>
        <w:widowControl w:val="0"/>
        <w:spacing w:after="100" w:lineRule="auto"/>
        <w:contextualSpacing w:val="0"/>
        <w:jc w:val="both"/>
        <w:rPr>
          <w:rFonts w:ascii="Times" w:cs="Times" w:eastAsia="Times" w:hAnsi="Times"/>
          <w:i w:val="1"/>
        </w:rPr>
      </w:pPr>
      <w:r w:rsidDel="00000000" w:rsidR="00000000" w:rsidRPr="00000000">
        <w:rPr>
          <w:rFonts w:ascii="Times" w:cs="Times" w:eastAsia="Times" w:hAnsi="Times"/>
          <w:i w:val="1"/>
          <w:rtl w:val="0"/>
        </w:rPr>
        <w:t xml:space="preserve">(2)</w:t>
      </w:r>
      <w:r w:rsidDel="00000000" w:rsidR="00000000" w:rsidRPr="00000000">
        <w:rPr>
          <w:rFonts w:ascii="Times" w:cs="Times" w:eastAsia="Times" w:hAnsi="Times"/>
          <w:i w:val="1"/>
          <w:rtl w:val="0"/>
        </w:rPr>
        <w:t xml:space="preserve"> Additional security mechanism - tasks that uses public data link or host-direct mode are particularly challenging for security. Additional means may be necessaryto make running those tasks safer for providers (eg. central audit oracles, agreements contracts or code-execution observers may be implemented);</w:t>
      </w:r>
      <w:r w:rsidDel="00000000" w:rsidR="00000000" w:rsidRPr="00000000">
        <w:rPr>
          <w:rtl w:val="0"/>
        </w:rPr>
      </w:r>
    </w:p>
    <w:p w:rsidR="00000000" w:rsidDel="00000000" w:rsidP="00000000" w:rsidRDefault="00000000" w:rsidRPr="00000000" w14:paraId="00000068">
      <w:pPr>
        <w:ind w:left="720" w:firstLine="0"/>
        <w:contextualSpacing w:val="0"/>
        <w:rPr/>
      </w:pPr>
      <w:r w:rsidDel="00000000" w:rsidR="00000000" w:rsidRPr="00000000">
        <w:rPr>
          <w:rtl w:val="0"/>
        </w:rPr>
      </w:r>
    </w:p>
    <w:p w:rsidR="00000000" w:rsidDel="00000000" w:rsidP="00000000" w:rsidRDefault="00000000" w:rsidRPr="00000000" w14:paraId="00000069">
      <w:pPr>
        <w:numPr>
          <w:ilvl w:val="0"/>
          <w:numId w:val="7"/>
        </w:numPr>
        <w:ind w:left="720" w:hanging="360"/>
        <w:rPr>
          <w:b w:val="1"/>
        </w:rPr>
      </w:pPr>
      <w:r w:rsidDel="00000000" w:rsidR="00000000" w:rsidRPr="00000000">
        <w:rPr>
          <w:rFonts w:ascii="Arial Unicode MS" w:cs="Arial Unicode MS" w:eastAsia="Arial Unicode MS" w:hAnsi="Arial Unicode MS"/>
          <w:b w:val="1"/>
          <w:rtl w:val="0"/>
        </w:rPr>
        <w:t xml:space="preserve">当</w:t>
      </w:r>
      <w:r w:rsidDel="00000000" w:rsidR="00000000" w:rsidRPr="00000000">
        <w:rPr>
          <w:rFonts w:ascii="Arial Unicode MS" w:cs="Arial Unicode MS" w:eastAsia="Arial Unicode MS" w:hAnsi="Arial Unicode MS"/>
          <w:b w:val="1"/>
          <w:rtl w:val="0"/>
        </w:rPr>
        <w:t xml:space="preserve">前</w:t>
      </w:r>
      <w:r w:rsidDel="00000000" w:rsidR="00000000" w:rsidRPr="00000000">
        <w:rPr>
          <w:rFonts w:ascii="Arial Unicode MS" w:cs="Arial Unicode MS" w:eastAsia="Arial Unicode MS" w:hAnsi="Arial Unicode MS"/>
          <w:b w:val="1"/>
          <w:rtl w:val="0"/>
        </w:rPr>
        <w:t xml:space="preserve">系统</w:t>
      </w:r>
      <w:r w:rsidDel="00000000" w:rsidR="00000000" w:rsidRPr="00000000">
        <w:rPr>
          <w:rFonts w:ascii="Arial Unicode MS" w:cs="Arial Unicode MS" w:eastAsia="Arial Unicode MS" w:hAnsi="Arial Unicode MS"/>
          <w:b w:val="1"/>
          <w:rtl w:val="0"/>
        </w:rPr>
        <w:t xml:space="preserve">功能有限</w:t>
      </w:r>
      <w:r w:rsidDel="00000000" w:rsidR="00000000" w:rsidRPr="00000000">
        <w:rPr>
          <w:rtl w:val="0"/>
        </w:rPr>
      </w:r>
    </w:p>
    <w:p w:rsidR="00000000" w:rsidDel="00000000" w:rsidP="00000000" w:rsidRDefault="00000000" w:rsidRPr="00000000" w14:paraId="0000006A">
      <w:pPr>
        <w:contextualSpacing w:val="0"/>
        <w:rPr/>
      </w:pPr>
      <w:r w:rsidDel="00000000" w:rsidR="00000000" w:rsidRPr="00000000">
        <w:rPr>
          <w:rtl w:val="0"/>
        </w:rPr>
      </w:r>
    </w:p>
    <w:p w:rsidR="00000000" w:rsidDel="00000000" w:rsidP="00000000" w:rsidRDefault="00000000" w:rsidRPr="00000000" w14:paraId="0000006B">
      <w:pPr>
        <w:contextualSpacing w:val="0"/>
        <w:rPr/>
      </w:pPr>
      <w:r w:rsidDel="00000000" w:rsidR="00000000" w:rsidRPr="00000000">
        <w:rPr>
          <w:rFonts w:ascii="Arial Unicode MS" w:cs="Arial Unicode MS" w:eastAsia="Arial Unicode MS" w:hAnsi="Arial Unicode MS"/>
          <w:rtl w:val="0"/>
        </w:rPr>
        <w:t xml:space="preserve">Golem 目前还处于第一个阶段：「青铜 Golem 版本」，主要为 CGI 渲染业务提供算力，其功能目前仅限于渲染特定格式的文件，应用范围过于狭窄。目前还没有看到其他开发人员为其开发的计算应用。这对项目快速占有市场有一定影响。</w:t>
      </w:r>
    </w:p>
    <w:p w:rsidR="00000000" w:rsidDel="00000000" w:rsidP="00000000" w:rsidRDefault="00000000" w:rsidRPr="00000000" w14:paraId="0000006C">
      <w:pPr>
        <w:contextualSpacing w:val="0"/>
        <w:rPr/>
      </w:pPr>
      <w:r w:rsidDel="00000000" w:rsidR="00000000" w:rsidRPr="00000000">
        <w:rPr>
          <w:rtl w:val="0"/>
        </w:rPr>
      </w:r>
    </w:p>
    <w:p w:rsidR="00000000" w:rsidDel="00000000" w:rsidP="00000000" w:rsidRDefault="00000000" w:rsidRPr="00000000" w14:paraId="0000006D">
      <w:pPr>
        <w:contextualSpacing w:val="0"/>
        <w:rPr/>
      </w:pPr>
      <w:r w:rsidDel="00000000" w:rsidR="00000000" w:rsidRPr="00000000">
        <w:rPr>
          <w:rtl w:val="0"/>
        </w:rPr>
      </w:r>
    </w:p>
    <w:p w:rsidR="00000000" w:rsidDel="00000000" w:rsidP="00000000" w:rsidRDefault="00000000" w:rsidRPr="00000000" w14:paraId="0000006E">
      <w:pPr>
        <w:pStyle w:val="Heading4"/>
        <w:spacing w:after="0" w:before="0" w:lineRule="auto"/>
        <w:contextualSpacing w:val="0"/>
        <w:rPr>
          <w:b w:val="1"/>
        </w:rPr>
      </w:pPr>
      <w:bookmarkStart w:colFirst="0" w:colLast="0" w:name="_6hj5zqw05p3v" w:id="7"/>
      <w:bookmarkEnd w:id="7"/>
      <w:r w:rsidDel="00000000" w:rsidR="00000000" w:rsidRPr="00000000">
        <w:rPr>
          <w:rFonts w:ascii="Microsoft Yahei" w:cs="Microsoft Yahei" w:eastAsia="Microsoft Yahei" w:hAnsi="Microsoft Yahei"/>
          <w:b w:val="0"/>
          <w:sz w:val="30"/>
          <w:szCs w:val="30"/>
          <w:rtl w:val="0"/>
        </w:rPr>
        <w:t xml:space="preserve">技术分析</w:t>
      </w:r>
      <w:r w:rsidDel="00000000" w:rsidR="00000000" w:rsidRPr="00000000">
        <w:rPr>
          <w:rtl w:val="0"/>
        </w:rPr>
      </w:r>
    </w:p>
    <w:p w:rsidR="00000000" w:rsidDel="00000000" w:rsidP="00000000" w:rsidRDefault="00000000" w:rsidRPr="00000000" w14:paraId="0000006F">
      <w:pPr>
        <w:pStyle w:val="Heading5"/>
        <w:contextualSpacing w:val="0"/>
        <w:rPr/>
      </w:pPr>
      <w:bookmarkStart w:colFirst="0" w:colLast="0" w:name="_nf7hl5w4gv8h" w:id="8"/>
      <w:bookmarkEnd w:id="8"/>
      <w:r w:rsidDel="00000000" w:rsidR="00000000" w:rsidRPr="00000000">
        <w:rPr>
          <w:rFonts w:ascii="Arial Unicode MS" w:cs="Arial Unicode MS" w:eastAsia="Arial Unicode MS" w:hAnsi="Arial Unicode MS"/>
          <w:rtl w:val="0"/>
        </w:rPr>
        <w:t xml:space="preserve">技术介绍</w:t>
        <w:br w:type="textWrapping"/>
      </w:r>
    </w:p>
    <w:p w:rsidR="00000000" w:rsidDel="00000000" w:rsidP="00000000" w:rsidRDefault="00000000" w:rsidRPr="00000000" w14:paraId="00000070">
      <w:pPr>
        <w:contextualSpacing w:val="0"/>
        <w:rPr/>
      </w:pPr>
      <w:r w:rsidDel="00000000" w:rsidR="00000000" w:rsidRPr="00000000">
        <w:rPr>
          <w:rFonts w:ascii="Arial Unicode MS" w:cs="Arial Unicode MS" w:eastAsia="Arial Unicode MS" w:hAnsi="Arial Unicode MS"/>
          <w:rtl w:val="0"/>
        </w:rPr>
        <w:t xml:space="preserve">Golem  目前还处于第一个阶段：「青铜 Golem 版本」实现在 Blender 和 LuxRender 环境</w:t>
        <w:br w:type="textWrapping"/>
        <w:t xml:space="preserve">下的渲染。</w:t>
      </w:r>
    </w:p>
    <w:p w:rsidR="00000000" w:rsidDel="00000000" w:rsidP="00000000" w:rsidRDefault="00000000" w:rsidRPr="00000000" w14:paraId="00000071">
      <w:pPr>
        <w:contextualSpacing w:val="0"/>
        <w:rPr/>
      </w:pPr>
      <w:r w:rsidDel="00000000" w:rsidR="00000000" w:rsidRPr="00000000">
        <w:rPr>
          <w:rtl w:val="0"/>
        </w:rPr>
      </w:r>
    </w:p>
    <w:p w:rsidR="00000000" w:rsidDel="00000000" w:rsidP="00000000" w:rsidRDefault="00000000" w:rsidRPr="00000000" w14:paraId="00000072">
      <w:pPr>
        <w:contextualSpacing w:val="0"/>
        <w:rPr/>
      </w:pPr>
      <w:r w:rsidDel="00000000" w:rsidR="00000000" w:rsidRPr="00000000">
        <w:rPr>
          <w:rFonts w:ascii="Arial Unicode MS" w:cs="Arial Unicode MS" w:eastAsia="Arial Unicode MS" w:hAnsi="Arial Unicode MS"/>
          <w:rtl w:val="0"/>
        </w:rPr>
        <w:t xml:space="preserve">以太坊主要应用在支付框架内，和 GNT 的生成、流转。</w:t>
      </w:r>
    </w:p>
    <w:p w:rsidR="00000000" w:rsidDel="00000000" w:rsidP="00000000" w:rsidRDefault="00000000" w:rsidRPr="00000000" w14:paraId="00000073">
      <w:pPr>
        <w:contextualSpacing w:val="0"/>
        <w:rPr/>
      </w:pPr>
      <w:r w:rsidDel="00000000" w:rsidR="00000000" w:rsidRPr="00000000">
        <w:rPr>
          <w:rtl w:val="0"/>
        </w:rPr>
      </w:r>
    </w:p>
    <w:p w:rsidR="00000000" w:rsidDel="00000000" w:rsidP="00000000" w:rsidRDefault="00000000" w:rsidRPr="00000000" w14:paraId="00000074">
      <w:pPr>
        <w:contextualSpacing w:val="0"/>
        <w:rPr/>
      </w:pPr>
      <w:r w:rsidDel="00000000" w:rsidR="00000000" w:rsidRPr="00000000">
        <w:rPr>
          <w:rFonts w:ascii="Arial Unicode MS" w:cs="Arial Unicode MS" w:eastAsia="Arial Unicode MS" w:hAnsi="Arial Unicode MS"/>
          <w:rtl w:val="0"/>
        </w:rPr>
        <w:t xml:space="preserve">「青铜 Golem 版本」 用到的技术主要是：</w:t>
      </w:r>
    </w:p>
    <w:p w:rsidR="00000000" w:rsidDel="00000000" w:rsidP="00000000" w:rsidRDefault="00000000" w:rsidRPr="00000000" w14:paraId="00000075">
      <w:pPr>
        <w:contextualSpacing w:val="0"/>
        <w:rPr/>
      </w:pPr>
      <w:r w:rsidDel="00000000" w:rsidR="00000000" w:rsidRPr="00000000">
        <w:rPr>
          <w:rtl w:val="0"/>
        </w:rPr>
      </w:r>
    </w:p>
    <w:p w:rsidR="00000000" w:rsidDel="00000000" w:rsidP="00000000" w:rsidRDefault="00000000" w:rsidRPr="00000000" w14:paraId="00000076">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720" w:right="0" w:hanging="360"/>
        <w:contextualSpacing w:val="1"/>
        <w:jc w:val="left"/>
        <w:rPr/>
      </w:pPr>
      <w:r w:rsidDel="00000000" w:rsidR="00000000" w:rsidRPr="00000000">
        <w:rPr>
          <w:rFonts w:ascii="Arial Unicode MS" w:cs="Arial Unicode MS" w:eastAsia="Arial Unicode MS" w:hAnsi="Arial Unicode MS"/>
          <w:rtl w:val="0"/>
        </w:rPr>
        <w:t xml:space="preserve">集成 IPFS 进</w:t>
      </w:r>
      <w:r w:rsidDel="00000000" w:rsidR="00000000" w:rsidRPr="00000000">
        <w:rPr>
          <w:rFonts w:ascii="Arial Unicode MS" w:cs="Arial Unicode MS" w:eastAsia="Arial Unicode MS" w:hAnsi="Arial Unicode MS"/>
          <w:rtl w:val="0"/>
        </w:rPr>
        <w:t xml:space="preserve">行</w:t>
      </w:r>
      <w:r w:rsidDel="00000000" w:rsidR="00000000" w:rsidRPr="00000000">
        <w:rPr>
          <w:rFonts w:ascii="Arial Unicode MS" w:cs="Arial Unicode MS" w:eastAsia="Arial Unicode MS" w:hAnsi="Arial Unicode MS"/>
          <w:rtl w:val="0"/>
        </w:rPr>
        <w:t xml:space="preserve">任务数据调度和内容发放。即，通过 IPFS 传递计算任务所需的</w:t>
      </w:r>
      <w:r w:rsidDel="00000000" w:rsidR="00000000" w:rsidRPr="00000000">
        <w:rPr>
          <w:rFonts w:ascii="Arial Unicode MS" w:cs="Arial Unicode MS" w:eastAsia="Arial Unicode MS" w:hAnsi="Arial Unicode MS"/>
          <w:rtl w:val="0"/>
        </w:rPr>
        <w:t xml:space="preserve">文</w:t>
      </w:r>
      <w:r w:rsidDel="00000000" w:rsidR="00000000" w:rsidRPr="00000000">
        <w:rPr>
          <w:rFonts w:ascii="Arial Unicode MS" w:cs="Arial Unicode MS" w:eastAsia="Arial Unicode MS" w:hAnsi="Arial Unicode MS"/>
          <w:rtl w:val="0"/>
        </w:rPr>
        <w:t xml:space="preserve">件，传递计算结果给请求</w:t>
      </w:r>
      <w:r w:rsidDel="00000000" w:rsidR="00000000" w:rsidRPr="00000000">
        <w:rPr>
          <w:rFonts w:ascii="Arial Unicode MS" w:cs="Arial Unicode MS" w:eastAsia="Arial Unicode MS" w:hAnsi="Arial Unicode MS"/>
          <w:rtl w:val="0"/>
        </w:rPr>
        <w:t xml:space="preserve">方</w:t>
      </w:r>
      <w:r w:rsidDel="00000000" w:rsidR="00000000" w:rsidRPr="00000000">
        <w:rPr>
          <w:rFonts w:ascii="Arial Unicode MS" w:cs="Arial Unicode MS" w:eastAsia="Arial Unicode MS" w:hAnsi="Arial Unicode MS"/>
          <w:rtl w:val="0"/>
        </w:rPr>
        <w:t xml:space="preserve">；</w:t>
      </w:r>
    </w:p>
    <w:p w:rsidR="00000000" w:rsidDel="00000000" w:rsidP="00000000" w:rsidRDefault="00000000" w:rsidRPr="00000000" w14:paraId="00000077">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720" w:right="0" w:hanging="360"/>
        <w:contextualSpacing w:val="1"/>
        <w:jc w:val="left"/>
        <w:rPr/>
      </w:pPr>
      <w:r w:rsidDel="00000000" w:rsidR="00000000" w:rsidRPr="00000000">
        <w:rPr>
          <w:rFonts w:ascii="Arial Unicode MS" w:cs="Arial Unicode MS" w:eastAsia="Arial Unicode MS" w:hAnsi="Arial Unicode MS"/>
          <w:rtl w:val="0"/>
        </w:rPr>
        <w:t xml:space="preserve">Docker 环境 Golem 镜像运</w:t>
      </w:r>
      <w:r w:rsidDel="00000000" w:rsidR="00000000" w:rsidRPr="00000000">
        <w:rPr>
          <w:rFonts w:ascii="Arial Unicode MS" w:cs="Arial Unicode MS" w:eastAsia="Arial Unicode MS" w:hAnsi="Arial Unicode MS"/>
          <w:rtl w:val="0"/>
        </w:rPr>
        <w:t xml:space="preserve">行</w:t>
      </w:r>
      <w:r w:rsidDel="00000000" w:rsidR="00000000" w:rsidRPr="00000000">
        <w:rPr>
          <w:rFonts w:ascii="Arial Unicode MS" w:cs="Arial Unicode MS" w:eastAsia="Arial Unicode MS" w:hAnsi="Arial Unicode MS"/>
          <w:rtl w:val="0"/>
        </w:rPr>
        <w:t xml:space="preserve">沙盒内计算；</w:t>
        <w:br w:type="textWrapping"/>
      </w:r>
    </w:p>
    <w:p w:rsidR="00000000" w:rsidDel="00000000" w:rsidP="00000000" w:rsidRDefault="00000000" w:rsidRPr="00000000" w14:paraId="00000078">
      <w:pPr>
        <w:contextualSpacing w:val="0"/>
        <w:rPr/>
      </w:pPr>
      <w:r w:rsidDel="00000000" w:rsidR="00000000" w:rsidRPr="00000000">
        <w:rPr>
          <w:rFonts w:ascii="Arial Unicode MS" w:cs="Arial Unicode MS" w:eastAsia="Arial Unicode MS" w:hAnsi="Arial Unicode MS"/>
          <w:rtl w:val="0"/>
        </w:rPr>
        <w:t xml:space="preserve">项目未来的技术规划有：</w:t>
      </w:r>
    </w:p>
    <w:p w:rsidR="00000000" w:rsidDel="00000000" w:rsidP="00000000" w:rsidRDefault="00000000" w:rsidRPr="00000000" w14:paraId="00000079">
      <w:pPr>
        <w:contextualSpacing w:val="0"/>
        <w:rPr/>
      </w:pPr>
      <w:r w:rsidDel="00000000" w:rsidR="00000000" w:rsidRPr="00000000">
        <w:rPr>
          <w:rtl w:val="0"/>
        </w:rPr>
      </w:r>
    </w:p>
    <w:p w:rsidR="00000000" w:rsidDel="00000000" w:rsidP="00000000" w:rsidRDefault="00000000" w:rsidRPr="00000000" w14:paraId="0000007A">
      <w:pPr>
        <w:numPr>
          <w:ilvl w:val="0"/>
          <w:numId w:val="4"/>
        </w:numPr>
        <w:ind w:left="720" w:hanging="360"/>
        <w:rPr>
          <w:u w:val="none"/>
        </w:rPr>
      </w:pPr>
      <w:r w:rsidDel="00000000" w:rsidR="00000000" w:rsidRPr="00000000">
        <w:rPr>
          <w:rFonts w:ascii="Arial Unicode MS" w:cs="Arial Unicode MS" w:eastAsia="Arial Unicode MS" w:hAnsi="Arial Unicode MS"/>
          <w:rtl w:val="0"/>
        </w:rPr>
        <w:t xml:space="preserve">基于闪电</w:t>
      </w:r>
      <w:r w:rsidDel="00000000" w:rsidR="00000000" w:rsidRPr="00000000">
        <w:rPr>
          <w:rFonts w:ascii="Arial Unicode MS" w:cs="Arial Unicode MS" w:eastAsia="Arial Unicode MS" w:hAnsi="Arial Unicode MS"/>
          <w:rtl w:val="0"/>
        </w:rPr>
        <w:t xml:space="preserve">网</w:t>
      </w:r>
      <w:r w:rsidDel="00000000" w:rsidR="00000000" w:rsidRPr="00000000">
        <w:rPr>
          <w:rFonts w:ascii="Arial Unicode MS" w:cs="Arial Unicode MS" w:eastAsia="Arial Unicode MS" w:hAnsi="Arial Unicode MS"/>
          <w:rtl w:val="0"/>
        </w:rPr>
        <w:t xml:space="preserve">络的</w:t>
      </w:r>
      <w:r w:rsidDel="00000000" w:rsidR="00000000" w:rsidRPr="00000000">
        <w:rPr>
          <w:rFonts w:ascii="Arial Unicode MS" w:cs="Arial Unicode MS" w:eastAsia="Arial Unicode MS" w:hAnsi="Arial Unicode MS"/>
          <w:rtl w:val="0"/>
        </w:rPr>
        <w:t xml:space="preserve">支</w:t>
      </w:r>
      <w:r w:rsidDel="00000000" w:rsidR="00000000" w:rsidRPr="00000000">
        <w:rPr>
          <w:rFonts w:ascii="Arial Unicode MS" w:cs="Arial Unicode MS" w:eastAsia="Arial Unicode MS" w:hAnsi="Arial Unicode MS"/>
          <w:rtl w:val="0"/>
        </w:rPr>
        <w:t xml:space="preserve">付通道</w:t>
      </w:r>
      <w:r w:rsidDel="00000000" w:rsidR="00000000" w:rsidRPr="00000000">
        <w:rPr>
          <w:rFonts w:ascii="Arial Unicode MS" w:cs="Arial Unicode MS" w:eastAsia="Arial Unicode MS" w:hAnsi="Arial Unicode MS"/>
          <w:rtl w:val="0"/>
        </w:rPr>
        <w:t xml:space="preserve">方</w:t>
      </w:r>
      <w:r w:rsidDel="00000000" w:rsidR="00000000" w:rsidRPr="00000000">
        <w:rPr>
          <w:rFonts w:ascii="Arial Unicode MS" w:cs="Arial Unicode MS" w:eastAsia="Arial Unicode MS" w:hAnsi="Arial Unicode MS"/>
          <w:rtl w:val="0"/>
        </w:rPr>
        <w:t xml:space="preserve">案，即 Raiden or multi-party payment channels; </w:t>
      </w:r>
    </w:p>
    <w:p w:rsidR="00000000" w:rsidDel="00000000" w:rsidP="00000000" w:rsidRDefault="00000000" w:rsidRPr="00000000" w14:paraId="0000007B">
      <w:pPr>
        <w:numPr>
          <w:ilvl w:val="0"/>
          <w:numId w:val="4"/>
        </w:numPr>
        <w:ind w:left="720" w:hanging="360"/>
        <w:rPr>
          <w:u w:val="none"/>
        </w:rPr>
      </w:pPr>
      <w:r w:rsidDel="00000000" w:rsidR="00000000" w:rsidRPr="00000000">
        <w:rPr>
          <w:rFonts w:ascii="Arial Unicode MS" w:cs="Arial Unicode MS" w:eastAsia="Arial Unicode MS" w:hAnsi="Arial Unicode MS"/>
          <w:rtl w:val="0"/>
        </w:rPr>
        <w:t xml:space="preserve">外部去中</w:t>
      </w:r>
      <w:r w:rsidDel="00000000" w:rsidR="00000000" w:rsidRPr="00000000">
        <w:rPr>
          <w:rFonts w:ascii="Arial Unicode MS" w:cs="Arial Unicode MS" w:eastAsia="Arial Unicode MS" w:hAnsi="Arial Unicode MS"/>
          <w:rtl w:val="0"/>
        </w:rPr>
        <w:t xml:space="preserve">心</w:t>
      </w:r>
      <w:r w:rsidDel="00000000" w:rsidR="00000000" w:rsidRPr="00000000">
        <w:rPr>
          <w:rFonts w:ascii="Arial Unicode MS" w:cs="Arial Unicode MS" w:eastAsia="Arial Unicode MS" w:hAnsi="Arial Unicode MS"/>
          <w:rtl w:val="0"/>
        </w:rPr>
        <w:t xml:space="preserve">份认证服务，即 uPort; </w:t>
      </w:r>
    </w:p>
    <w:p w:rsidR="00000000" w:rsidDel="00000000" w:rsidP="00000000" w:rsidRDefault="00000000" w:rsidRPr="00000000" w14:paraId="0000007C">
      <w:pPr>
        <w:numPr>
          <w:ilvl w:val="0"/>
          <w:numId w:val="4"/>
        </w:numPr>
        <w:ind w:left="720" w:hanging="360"/>
        <w:rPr>
          <w:u w:val="none"/>
        </w:rPr>
      </w:pPr>
      <w:r w:rsidDel="00000000" w:rsidR="00000000" w:rsidRPr="00000000">
        <w:rPr>
          <w:rFonts w:ascii="Arial Unicode MS" w:cs="Arial Unicode MS" w:eastAsia="Arial Unicode MS" w:hAnsi="Arial Unicode MS"/>
          <w:rtl w:val="0"/>
        </w:rPr>
        <w:t xml:space="preserve">任务验证及信</w:t>
      </w:r>
      <w:r w:rsidDel="00000000" w:rsidR="00000000" w:rsidRPr="00000000">
        <w:rPr>
          <w:rFonts w:ascii="Arial Unicode MS" w:cs="Arial Unicode MS" w:eastAsia="Arial Unicode MS" w:hAnsi="Arial Unicode MS"/>
          <w:rtl w:val="0"/>
        </w:rPr>
        <w:t xml:space="preserve">用</w:t>
      </w:r>
      <w:r w:rsidDel="00000000" w:rsidR="00000000" w:rsidRPr="00000000">
        <w:rPr>
          <w:rFonts w:ascii="Arial Unicode MS" w:cs="Arial Unicode MS" w:eastAsia="Arial Unicode MS" w:hAnsi="Arial Unicode MS"/>
          <w:rtl w:val="0"/>
        </w:rPr>
        <w:t xml:space="preserve">评级外部解决</w:t>
      </w:r>
      <w:r w:rsidDel="00000000" w:rsidR="00000000" w:rsidRPr="00000000">
        <w:rPr>
          <w:rFonts w:ascii="Arial Unicode MS" w:cs="Arial Unicode MS" w:eastAsia="Arial Unicode MS" w:hAnsi="Arial Unicode MS"/>
          <w:rtl w:val="0"/>
        </w:rPr>
        <w:t xml:space="preserve">方</w:t>
      </w:r>
      <w:r w:rsidDel="00000000" w:rsidR="00000000" w:rsidRPr="00000000">
        <w:rPr>
          <w:rFonts w:ascii="Arial Unicode MS" w:cs="Arial Unicode MS" w:eastAsia="Arial Unicode MS" w:hAnsi="Arial Unicode MS"/>
          <w:rtl w:val="0"/>
        </w:rPr>
        <w:t xml:space="preserve">案，即 TrueBit; </w:t>
      </w:r>
    </w:p>
    <w:p w:rsidR="00000000" w:rsidDel="00000000" w:rsidP="00000000" w:rsidRDefault="00000000" w:rsidRPr="00000000" w14:paraId="0000007D">
      <w:pPr>
        <w:numPr>
          <w:ilvl w:val="0"/>
          <w:numId w:val="4"/>
        </w:numPr>
        <w:ind w:left="720" w:hanging="360"/>
        <w:rPr>
          <w:u w:val="none"/>
        </w:rPr>
      </w:pPr>
      <w:r w:rsidDel="00000000" w:rsidR="00000000" w:rsidRPr="00000000">
        <w:rPr>
          <w:rtl w:val="0"/>
        </w:rPr>
        <w:t xml:space="preserve">外部⽂件存储</w:t>
      </w:r>
      <w:r w:rsidDel="00000000" w:rsidR="00000000" w:rsidRPr="00000000">
        <w:rPr>
          <w:rFonts w:ascii="Arial Unicode MS" w:cs="Arial Unicode MS" w:eastAsia="Arial Unicode MS" w:hAnsi="Arial Unicode MS"/>
          <w:rtl w:val="0"/>
        </w:rPr>
        <w:t xml:space="preserve">方</w:t>
      </w:r>
      <w:r w:rsidDel="00000000" w:rsidR="00000000" w:rsidRPr="00000000">
        <w:rPr>
          <w:rFonts w:ascii="Arial Unicode MS" w:cs="Arial Unicode MS" w:eastAsia="Arial Unicode MS" w:hAnsi="Arial Unicode MS"/>
          <w:rtl w:val="0"/>
        </w:rPr>
        <w:t xml:space="preserve">案， 即 Filecoin，Swarm</w:t>
      </w:r>
    </w:p>
    <w:p w:rsidR="00000000" w:rsidDel="00000000" w:rsidP="00000000" w:rsidRDefault="00000000" w:rsidRPr="00000000" w14:paraId="0000007E">
      <w:pPr>
        <w:pStyle w:val="Heading5"/>
        <w:contextualSpacing w:val="0"/>
        <w:rPr/>
      </w:pPr>
      <w:bookmarkStart w:colFirst="0" w:colLast="0" w:name="_x3j88ql92c51" w:id="9"/>
      <w:bookmarkEnd w:id="9"/>
      <w:r w:rsidDel="00000000" w:rsidR="00000000" w:rsidRPr="00000000">
        <w:rPr>
          <w:rFonts w:ascii="Arial Unicode MS" w:cs="Arial Unicode MS" w:eastAsia="Arial Unicode MS" w:hAnsi="Arial Unicode MS"/>
          <w:rtl w:val="0"/>
        </w:rPr>
        <w:t xml:space="preserve">功能评测</w:t>
        <w:br w:type="textWrapping"/>
      </w:r>
    </w:p>
    <w:p w:rsidR="00000000" w:rsidDel="00000000" w:rsidP="00000000" w:rsidRDefault="00000000" w:rsidRPr="00000000" w14:paraId="0000007F">
      <w:pPr>
        <w:contextualSpacing w:val="0"/>
        <w:rPr/>
      </w:pPr>
      <w:r w:rsidDel="00000000" w:rsidR="00000000" w:rsidRPr="00000000">
        <w:rPr>
          <w:rFonts w:ascii="Arial Unicode MS" w:cs="Arial Unicode MS" w:eastAsia="Arial Unicode MS" w:hAnsi="Arial Unicode MS"/>
          <w:rtl w:val="0"/>
        </w:rPr>
        <w:t xml:space="preserve">Golem 目前提供的功能主要是：</w:t>
      </w:r>
    </w:p>
    <w:p w:rsidR="00000000" w:rsidDel="00000000" w:rsidP="00000000" w:rsidRDefault="00000000" w:rsidRPr="00000000" w14:paraId="00000080">
      <w:pPr>
        <w:contextualSpacing w:val="0"/>
        <w:rPr/>
      </w:pPr>
      <w:r w:rsidDel="00000000" w:rsidR="00000000" w:rsidRPr="00000000">
        <w:rPr>
          <w:rFonts w:ascii="Arial Unicode MS" w:cs="Arial Unicode MS" w:eastAsia="Arial Unicode MS" w:hAnsi="Arial Unicode MS"/>
          <w:rtl w:val="0"/>
        </w:rPr>
        <w:br w:type="textWrapping"/>
        <w:t xml:space="preserve">1）让用户可以分享自己的计算资源到主网，从中获得收入；</w:t>
        <w:br w:type="textWrapping"/>
        <w:t xml:space="preserve">2）用户可以提交自己的图片渲染计算任务（这是目前唯一支持的计算任务），通过支付一定的价格，借助网络上的计算资源完成渲染任务。</w:t>
        <w:br w:type="textWrapping"/>
      </w:r>
    </w:p>
    <w:p w:rsidR="00000000" w:rsidDel="00000000" w:rsidP="00000000" w:rsidRDefault="00000000" w:rsidRPr="00000000" w14:paraId="00000081">
      <w:pPr>
        <w:contextualSpacing w:val="0"/>
        <w:rPr/>
      </w:pPr>
      <w:r w:rsidDel="00000000" w:rsidR="00000000" w:rsidRPr="00000000">
        <w:rPr>
          <w:rFonts w:ascii="Arial Unicode MS" w:cs="Arial Unicode MS" w:eastAsia="Arial Unicode MS" w:hAnsi="Arial Unicode MS"/>
          <w:rtl w:val="0"/>
        </w:rPr>
        <w:t xml:space="preserve">下面将逐步加以说明。</w:t>
        <w:br w:type="textWrapping"/>
      </w:r>
    </w:p>
    <w:p w:rsidR="00000000" w:rsidDel="00000000" w:rsidP="00000000" w:rsidRDefault="00000000" w:rsidRPr="00000000" w14:paraId="00000082">
      <w:pPr>
        <w:contextualSpacing w:val="0"/>
        <w:rPr/>
      </w:pPr>
      <w:r w:rsidDel="00000000" w:rsidR="00000000" w:rsidRPr="00000000">
        <w:rPr>
          <w:rFonts w:ascii="Arial Unicode MS" w:cs="Arial Unicode MS" w:eastAsia="Arial Unicode MS" w:hAnsi="Arial Unicode MS"/>
          <w:rtl w:val="0"/>
        </w:rPr>
        <w:t xml:space="preserve">访问 </w:t>
      </w:r>
      <w:r w:rsidDel="00000000" w:rsidR="00000000" w:rsidRPr="00000000">
        <w:rPr>
          <w:rFonts w:ascii="Arial Unicode MS" w:cs="Arial Unicode MS" w:eastAsia="Arial Unicode MS" w:hAnsi="Arial Unicode MS"/>
          <w:rtl w:val="0"/>
        </w:rPr>
        <w:t xml:space="preserve">https://golem.network/rendering/download/，下载 Golem 客户端：</w:t>
      </w:r>
      <w:r w:rsidDel="00000000" w:rsidR="00000000" w:rsidRPr="00000000">
        <w:rPr>
          <w:rtl w:val="0"/>
        </w:rPr>
      </w:r>
    </w:p>
    <w:p w:rsidR="00000000" w:rsidDel="00000000" w:rsidP="00000000" w:rsidRDefault="00000000" w:rsidRPr="00000000" w14:paraId="00000083">
      <w:pPr>
        <w:contextualSpacing w:val="0"/>
        <w:jc w:val="center"/>
        <w:rPr/>
      </w:pPr>
      <w:r w:rsidDel="00000000" w:rsidR="00000000" w:rsidRPr="00000000">
        <w:rPr>
          <w:rFonts w:ascii="Calibri" w:cs="Calibri" w:eastAsia="Calibri" w:hAnsi="Calibri"/>
          <w:color w:val="000000"/>
        </w:rPr>
        <w:drawing>
          <wp:inline distB="0" distT="0" distL="0" distR="0">
            <wp:extent cx="3200400" cy="2498461"/>
            <wp:effectExtent b="0" l="0" r="0" t="0"/>
            <wp:docPr id="35" name="image79.png"/>
            <a:graphic>
              <a:graphicData uri="http://schemas.openxmlformats.org/drawingml/2006/picture">
                <pic:pic>
                  <pic:nvPicPr>
                    <pic:cNvPr id="0" name="image79.png"/>
                    <pic:cNvPicPr preferRelativeResize="0"/>
                  </pic:nvPicPr>
                  <pic:blipFill>
                    <a:blip r:embed="rId10"/>
                    <a:srcRect b="0" l="0" r="0" t="0"/>
                    <a:stretch>
                      <a:fillRect/>
                    </a:stretch>
                  </pic:blipFill>
                  <pic:spPr>
                    <a:xfrm>
                      <a:off x="0" y="0"/>
                      <a:ext cx="3200400" cy="2498461"/>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contextualSpacing w:val="0"/>
        <w:rPr/>
      </w:pPr>
      <w:r w:rsidDel="00000000" w:rsidR="00000000" w:rsidRPr="00000000">
        <w:rPr>
          <w:rFonts w:ascii="Arial Unicode MS" w:cs="Arial Unicode MS" w:eastAsia="Arial Unicode MS" w:hAnsi="Arial Unicode MS"/>
          <w:rtl w:val="0"/>
        </w:rPr>
        <w:br w:type="textWrapping"/>
        <w:t xml:space="preserve"> 安装完毕之后，会出现两个链接，选择主网程序：</w:t>
      </w:r>
    </w:p>
    <w:p w:rsidR="00000000" w:rsidDel="00000000" w:rsidP="00000000" w:rsidRDefault="00000000" w:rsidRPr="00000000" w14:paraId="00000085">
      <w:pPr>
        <w:contextualSpacing w:val="0"/>
        <w:jc w:val="center"/>
        <w:rPr/>
      </w:pPr>
      <w:r w:rsidDel="00000000" w:rsidR="00000000" w:rsidRPr="00000000">
        <w:rPr>
          <w:rtl w:val="0"/>
        </w:rPr>
        <w:br w:type="textWrapping"/>
      </w:r>
      <w:r w:rsidDel="00000000" w:rsidR="00000000" w:rsidRPr="00000000">
        <w:rPr>
          <w:rFonts w:ascii="Calibri" w:cs="Calibri" w:eastAsia="Calibri" w:hAnsi="Calibri"/>
          <w:color w:val="000000"/>
        </w:rPr>
        <w:drawing>
          <wp:inline distB="0" distT="0" distL="0" distR="0">
            <wp:extent cx="2813538" cy="1600200"/>
            <wp:effectExtent b="0" l="0" r="0" t="0"/>
            <wp:docPr id="1" name="image9.png"/>
            <a:graphic>
              <a:graphicData uri="http://schemas.openxmlformats.org/drawingml/2006/picture">
                <pic:pic>
                  <pic:nvPicPr>
                    <pic:cNvPr id="0" name="image9.png"/>
                    <pic:cNvPicPr preferRelativeResize="0"/>
                  </pic:nvPicPr>
                  <pic:blipFill>
                    <a:blip r:embed="rId11"/>
                    <a:srcRect b="0" l="0" r="0" t="0"/>
                    <a:stretch>
                      <a:fillRect/>
                    </a:stretch>
                  </pic:blipFill>
                  <pic:spPr>
                    <a:xfrm>
                      <a:off x="0" y="0"/>
                      <a:ext cx="2813538" cy="160020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86">
      <w:pPr>
        <w:contextualSpacing w:val="0"/>
        <w:rPr/>
      </w:pPr>
      <w:r w:rsidDel="00000000" w:rsidR="00000000" w:rsidRPr="00000000">
        <w:rPr>
          <w:rFonts w:ascii="Arial Unicode MS" w:cs="Arial Unicode MS" w:eastAsia="Arial Unicode MS" w:hAnsi="Arial Unicode MS"/>
          <w:rtl w:val="0"/>
        </w:rPr>
        <w:t xml:space="preserve">要运行主网程序，要求用户电脑具备公共 IP 地址（即非局域网地址），或者开放了包转发端口 40102、40103、3282（这要求路由器支持 UPNP），如下图所示。</w:t>
      </w:r>
    </w:p>
    <w:p w:rsidR="00000000" w:rsidDel="00000000" w:rsidP="00000000" w:rsidRDefault="00000000" w:rsidRPr="00000000" w14:paraId="00000087">
      <w:pPr>
        <w:contextualSpacing w:val="0"/>
        <w:jc w:val="center"/>
        <w:rPr>
          <w:rFonts w:ascii="Calibri" w:cs="Calibri" w:eastAsia="Calibri" w:hAnsi="Calibri"/>
        </w:rPr>
      </w:pPr>
      <w:r w:rsidDel="00000000" w:rsidR="00000000" w:rsidRPr="00000000">
        <w:rPr>
          <w:rFonts w:ascii="Calibri" w:cs="Calibri" w:eastAsia="Calibri" w:hAnsi="Calibri"/>
        </w:rPr>
        <w:drawing>
          <wp:inline distB="0" distT="0" distL="0" distR="0">
            <wp:extent cx="1362075" cy="1900749"/>
            <wp:effectExtent b="0" l="0" r="0" t="0"/>
            <wp:docPr id="10" name="image53.png"/>
            <a:graphic>
              <a:graphicData uri="http://schemas.openxmlformats.org/drawingml/2006/picture">
                <pic:pic>
                  <pic:nvPicPr>
                    <pic:cNvPr id="0" name="image53.png"/>
                    <pic:cNvPicPr preferRelativeResize="0"/>
                  </pic:nvPicPr>
                  <pic:blipFill>
                    <a:blip r:embed="rId12"/>
                    <a:srcRect b="0" l="0" r="0" t="0"/>
                    <a:stretch>
                      <a:fillRect/>
                    </a:stretch>
                  </pic:blipFill>
                  <pic:spPr>
                    <a:xfrm>
                      <a:off x="0" y="0"/>
                      <a:ext cx="1362075" cy="1900749"/>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contextualSpacing w:val="0"/>
        <w:rPr/>
      </w:pPr>
      <w:r w:rsidDel="00000000" w:rsidR="00000000" w:rsidRPr="00000000">
        <w:rPr>
          <w:rFonts w:ascii="Arial Unicode MS" w:cs="Arial Unicode MS" w:eastAsia="Arial Unicode MS" w:hAnsi="Arial Unicode MS"/>
          <w:rtl w:val="0"/>
        </w:rPr>
        <w:t xml:space="preserve">出现</w:t>
      </w:r>
      <w:r w:rsidDel="00000000" w:rsidR="00000000" w:rsidRPr="00000000">
        <w:rPr>
          <w:rFonts w:ascii="Arial Unicode MS" w:cs="Arial Unicode MS" w:eastAsia="Arial Unicode MS" w:hAnsi="Arial Unicode MS"/>
          <w:rtl w:val="0"/>
        </w:rPr>
        <w:t xml:space="preserve">提示，该程序将在主网上运行。</w:t>
        <w:br w:type="textWrapping"/>
        <w:br w:type="textWrapping"/>
        <w:t xml:space="preserve">在接下来的使用许可界面中，注意下方有个没有选中的选项，即用户是否同意 Golem 搜集其匿名统计数据。Golem 声称这是为了便于定位任何潜在的问题。</w:t>
      </w:r>
    </w:p>
    <w:p w:rsidR="00000000" w:rsidDel="00000000" w:rsidP="00000000" w:rsidRDefault="00000000" w:rsidRPr="00000000" w14:paraId="00000089">
      <w:pPr>
        <w:contextualSpacing w:val="0"/>
        <w:jc w:val="center"/>
        <w:rPr/>
      </w:pPr>
      <w:r w:rsidDel="00000000" w:rsidR="00000000" w:rsidRPr="00000000">
        <w:rPr>
          <w:rtl w:val="0"/>
        </w:rPr>
        <w:br w:type="textWrapping"/>
      </w:r>
      <w:r w:rsidDel="00000000" w:rsidR="00000000" w:rsidRPr="00000000">
        <w:rPr>
          <w:rFonts w:ascii="Calibri" w:cs="Calibri" w:eastAsia="Calibri" w:hAnsi="Calibri"/>
        </w:rPr>
        <w:drawing>
          <wp:inline distB="0" distT="0" distL="0" distR="0">
            <wp:extent cx="3336173" cy="2838450"/>
            <wp:effectExtent b="0" l="0" r="0" t="0"/>
            <wp:docPr id="44" name="image88.png"/>
            <a:graphic>
              <a:graphicData uri="http://schemas.openxmlformats.org/drawingml/2006/picture">
                <pic:pic>
                  <pic:nvPicPr>
                    <pic:cNvPr id="0" name="image88.png"/>
                    <pic:cNvPicPr preferRelativeResize="0"/>
                  </pic:nvPicPr>
                  <pic:blipFill>
                    <a:blip r:embed="rId13"/>
                    <a:srcRect b="0" l="0" r="0" t="0"/>
                    <a:stretch>
                      <a:fillRect/>
                    </a:stretch>
                  </pic:blipFill>
                  <pic:spPr>
                    <a:xfrm>
                      <a:off x="0" y="0"/>
                      <a:ext cx="3336173" cy="2838450"/>
                    </a:xfrm>
                    <a:prstGeom prst="rect"/>
                    <a:ln/>
                  </pic:spPr>
                </pic:pic>
              </a:graphicData>
            </a:graphic>
          </wp:inline>
        </w:drawing>
      </w:r>
      <w:r w:rsidDel="00000000" w:rsidR="00000000" w:rsidRPr="00000000">
        <w:rPr>
          <w:rtl w:val="0"/>
        </w:rPr>
        <w:br w:type="textWrapping"/>
        <w:br w:type="textWrapping"/>
      </w:r>
    </w:p>
    <w:p w:rsidR="00000000" w:rsidDel="00000000" w:rsidP="00000000" w:rsidRDefault="00000000" w:rsidRPr="00000000" w14:paraId="0000008A">
      <w:pPr>
        <w:contextualSpacing w:val="0"/>
        <w:rPr/>
      </w:pPr>
      <w:r w:rsidDel="00000000" w:rsidR="00000000" w:rsidRPr="00000000">
        <w:rPr>
          <w:rFonts w:ascii="Arial Unicode MS" w:cs="Arial Unicode MS" w:eastAsia="Arial Unicode MS" w:hAnsi="Arial Unicode MS"/>
          <w:rtl w:val="0"/>
        </w:rPr>
        <w:t xml:space="preserve">注册好帐号密码以后用户可以对自己的计算节点加以命名：</w:t>
      </w:r>
    </w:p>
    <w:p w:rsidR="00000000" w:rsidDel="00000000" w:rsidP="00000000" w:rsidRDefault="00000000" w:rsidRPr="00000000" w14:paraId="0000008B">
      <w:pPr>
        <w:contextualSpacing w:val="0"/>
        <w:jc w:val="center"/>
        <w:rPr/>
      </w:pPr>
      <w:r w:rsidDel="00000000" w:rsidR="00000000" w:rsidRPr="00000000">
        <w:rPr>
          <w:rtl w:val="0"/>
        </w:rPr>
        <w:br w:type="textWrapping"/>
      </w:r>
      <w:r w:rsidDel="00000000" w:rsidR="00000000" w:rsidRPr="00000000">
        <w:rPr>
          <w:rFonts w:ascii="Calibri" w:cs="Calibri" w:eastAsia="Calibri" w:hAnsi="Calibri"/>
        </w:rPr>
        <w:drawing>
          <wp:inline distB="0" distT="0" distL="0" distR="0">
            <wp:extent cx="2152650" cy="1294739"/>
            <wp:effectExtent b="0" l="0" r="0" t="0"/>
            <wp:docPr id="33" name="image77.png"/>
            <a:graphic>
              <a:graphicData uri="http://schemas.openxmlformats.org/drawingml/2006/picture">
                <pic:pic>
                  <pic:nvPicPr>
                    <pic:cNvPr id="0" name="image77.png"/>
                    <pic:cNvPicPr preferRelativeResize="0"/>
                  </pic:nvPicPr>
                  <pic:blipFill>
                    <a:blip r:embed="rId14"/>
                    <a:srcRect b="0" l="0" r="0" t="0"/>
                    <a:stretch>
                      <a:fillRect/>
                    </a:stretch>
                  </pic:blipFill>
                  <pic:spPr>
                    <a:xfrm>
                      <a:off x="0" y="0"/>
                      <a:ext cx="2152650" cy="1294739"/>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8C">
      <w:pPr>
        <w:contextualSpacing w:val="0"/>
        <w:rPr/>
      </w:pPr>
      <w:r w:rsidDel="00000000" w:rsidR="00000000" w:rsidRPr="00000000">
        <w:rPr>
          <w:rFonts w:ascii="Arial Unicode MS" w:cs="Arial Unicode MS" w:eastAsia="Arial Unicode MS" w:hAnsi="Arial Unicode MS"/>
          <w:rtl w:val="0"/>
        </w:rPr>
        <w:t xml:space="preserve">这样基本上就完成了账号设置工作，进入钱包页面：</w:t>
      </w:r>
    </w:p>
    <w:p w:rsidR="00000000" w:rsidDel="00000000" w:rsidP="00000000" w:rsidRDefault="00000000" w:rsidRPr="00000000" w14:paraId="0000008D">
      <w:pPr>
        <w:contextualSpacing w:val="0"/>
        <w:jc w:val="center"/>
        <w:rPr>
          <w:rFonts w:ascii="Calibri" w:cs="Calibri" w:eastAsia="Calibri" w:hAnsi="Calibri"/>
        </w:rPr>
      </w:pPr>
      <w:r w:rsidDel="00000000" w:rsidR="00000000" w:rsidRPr="00000000">
        <w:rPr>
          <w:rtl w:val="0"/>
        </w:rPr>
        <w:br w:type="textWrapping"/>
      </w:r>
      <w:r w:rsidDel="00000000" w:rsidR="00000000" w:rsidRPr="00000000">
        <w:rPr>
          <w:rFonts w:ascii="Calibri" w:cs="Calibri" w:eastAsia="Calibri" w:hAnsi="Calibri"/>
        </w:rPr>
        <w:drawing>
          <wp:inline distB="0" distT="0" distL="0" distR="0">
            <wp:extent cx="2486025" cy="2307917"/>
            <wp:effectExtent b="0" l="0" r="0" t="0"/>
            <wp:docPr id="42" name="image86.png"/>
            <a:graphic>
              <a:graphicData uri="http://schemas.openxmlformats.org/drawingml/2006/picture">
                <pic:pic>
                  <pic:nvPicPr>
                    <pic:cNvPr id="0" name="image86.png"/>
                    <pic:cNvPicPr preferRelativeResize="0"/>
                  </pic:nvPicPr>
                  <pic:blipFill>
                    <a:blip r:embed="rId15"/>
                    <a:srcRect b="0" l="0" r="0" t="0"/>
                    <a:stretch>
                      <a:fillRect/>
                    </a:stretch>
                  </pic:blipFill>
                  <pic:spPr>
                    <a:xfrm>
                      <a:off x="0" y="0"/>
                      <a:ext cx="2486025" cy="2307917"/>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contextualSpacing w:val="0"/>
        <w:rPr/>
      </w:pPr>
      <w:r w:rsidDel="00000000" w:rsidR="00000000" w:rsidRPr="00000000">
        <w:rPr>
          <w:rtl w:val="0"/>
        </w:rPr>
      </w:r>
    </w:p>
    <w:p w:rsidR="00000000" w:rsidDel="00000000" w:rsidP="00000000" w:rsidRDefault="00000000" w:rsidRPr="00000000" w14:paraId="0000008F">
      <w:pPr>
        <w:contextualSpacing w:val="0"/>
        <w:rPr/>
      </w:pPr>
      <w:r w:rsidDel="00000000" w:rsidR="00000000" w:rsidRPr="00000000">
        <w:rPr>
          <w:rFonts w:ascii="Arial Unicode MS" w:cs="Arial Unicode MS" w:eastAsia="Arial Unicode MS" w:hAnsi="Arial Unicode MS"/>
          <w:rtl w:val="0"/>
        </w:rPr>
        <w:t xml:space="preserve">点击 Tasks，就可以提交渲染文件：</w:t>
      </w:r>
    </w:p>
    <w:p w:rsidR="00000000" w:rsidDel="00000000" w:rsidP="00000000" w:rsidRDefault="00000000" w:rsidRPr="00000000" w14:paraId="00000090">
      <w:pPr>
        <w:contextualSpacing w:val="0"/>
        <w:jc w:val="center"/>
        <w:rPr/>
      </w:pPr>
      <w:r w:rsidDel="00000000" w:rsidR="00000000" w:rsidRPr="00000000">
        <w:rPr>
          <w:rtl w:val="0"/>
        </w:rPr>
        <w:br w:type="textWrapping"/>
      </w:r>
      <w:r w:rsidDel="00000000" w:rsidR="00000000" w:rsidRPr="00000000">
        <w:rPr>
          <w:rFonts w:ascii="Calibri" w:cs="Calibri" w:eastAsia="Calibri" w:hAnsi="Calibri"/>
        </w:rPr>
        <w:drawing>
          <wp:inline distB="0" distT="0" distL="0" distR="0">
            <wp:extent cx="3552825" cy="2360737"/>
            <wp:effectExtent b="0" l="0" r="0" t="0"/>
            <wp:docPr id="6" name="image22.png"/>
            <a:graphic>
              <a:graphicData uri="http://schemas.openxmlformats.org/drawingml/2006/picture">
                <pic:pic>
                  <pic:nvPicPr>
                    <pic:cNvPr id="0" name="image22.png"/>
                    <pic:cNvPicPr preferRelativeResize="0"/>
                  </pic:nvPicPr>
                  <pic:blipFill>
                    <a:blip r:embed="rId16"/>
                    <a:srcRect b="0" l="0" r="0" t="0"/>
                    <a:stretch>
                      <a:fillRect/>
                    </a:stretch>
                  </pic:blipFill>
                  <pic:spPr>
                    <a:xfrm>
                      <a:off x="0" y="0"/>
                      <a:ext cx="3552825" cy="2360737"/>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contextualSpacing w:val="0"/>
        <w:jc w:val="center"/>
        <w:rPr/>
      </w:pPr>
      <w:r w:rsidDel="00000000" w:rsidR="00000000" w:rsidRPr="00000000">
        <w:rPr>
          <w:rtl w:val="0"/>
        </w:rPr>
      </w:r>
    </w:p>
    <w:p w:rsidR="00000000" w:rsidDel="00000000" w:rsidP="00000000" w:rsidRDefault="00000000" w:rsidRPr="00000000" w14:paraId="00000092">
      <w:pPr>
        <w:contextualSpacing w:val="0"/>
        <w:rPr/>
      </w:pPr>
      <w:r w:rsidDel="00000000" w:rsidR="00000000" w:rsidRPr="00000000">
        <w:rPr>
          <w:rFonts w:ascii="Arial Unicode MS" w:cs="Arial Unicode MS" w:eastAsia="Arial Unicode MS" w:hAnsi="Arial Unicode MS"/>
          <w:rtl w:val="0"/>
        </w:rPr>
        <w:t xml:space="preserve">而后点击开始任务:</w:t>
      </w:r>
    </w:p>
    <w:p w:rsidR="00000000" w:rsidDel="00000000" w:rsidP="00000000" w:rsidRDefault="00000000" w:rsidRPr="00000000" w14:paraId="00000093">
      <w:pPr>
        <w:contextualSpacing w:val="0"/>
        <w:rPr/>
      </w:pPr>
      <w:r w:rsidDel="00000000" w:rsidR="00000000" w:rsidRPr="00000000">
        <w:rPr>
          <w:rtl w:val="0"/>
        </w:rPr>
      </w:r>
    </w:p>
    <w:p w:rsidR="00000000" w:rsidDel="00000000" w:rsidP="00000000" w:rsidRDefault="00000000" w:rsidRPr="00000000" w14:paraId="00000094">
      <w:pPr>
        <w:contextualSpacing w:val="0"/>
        <w:rPr/>
      </w:pPr>
      <w:r w:rsidDel="00000000" w:rsidR="00000000" w:rsidRPr="00000000">
        <w:rPr>
          <w:rFonts w:ascii="Calibri" w:cs="Calibri" w:eastAsia="Calibri" w:hAnsi="Calibri"/>
        </w:rPr>
        <w:drawing>
          <wp:inline distB="0" distT="0" distL="0" distR="0">
            <wp:extent cx="2660650" cy="968382"/>
            <wp:effectExtent b="0" l="0" r="0" t="0"/>
            <wp:docPr id="31" name="image75.png"/>
            <a:graphic>
              <a:graphicData uri="http://schemas.openxmlformats.org/drawingml/2006/picture">
                <pic:pic>
                  <pic:nvPicPr>
                    <pic:cNvPr id="0" name="image75.png"/>
                    <pic:cNvPicPr preferRelativeResize="0"/>
                  </pic:nvPicPr>
                  <pic:blipFill>
                    <a:blip r:embed="rId17"/>
                    <a:srcRect b="0" l="0" r="0" t="0"/>
                    <a:stretch>
                      <a:fillRect/>
                    </a:stretch>
                  </pic:blipFill>
                  <pic:spPr>
                    <a:xfrm>
                      <a:off x="0" y="0"/>
                      <a:ext cx="2660650" cy="968382"/>
                    </a:xfrm>
                    <a:prstGeom prst="rect"/>
                    <a:ln/>
                  </pic:spPr>
                </pic:pic>
              </a:graphicData>
            </a:graphic>
          </wp:inline>
        </w:drawing>
      </w:r>
      <w:r w:rsidDel="00000000" w:rsidR="00000000" w:rsidRPr="00000000">
        <w:rPr>
          <w:rFonts w:ascii="Calibri" w:cs="Calibri" w:eastAsia="Calibri" w:hAnsi="Calibri"/>
          <w:rtl w:val="0"/>
        </w:rPr>
        <w:t xml:space="preserve">   </w:t>
      </w:r>
      <w:r w:rsidDel="00000000" w:rsidR="00000000" w:rsidRPr="00000000">
        <w:rPr>
          <w:rFonts w:ascii="Arial Unicode MS" w:cs="Arial Unicode MS" w:eastAsia="Arial Unicode MS" w:hAnsi="Arial Unicode MS"/>
          <w:rtl w:val="0"/>
        </w:rPr>
        <w:br w:type="textWrapping"/>
        <w:br w:type="textWrapping"/>
        <w:t xml:space="preserve">而后需要进行本地测试，通过之后才能执行任务：</w:t>
      </w:r>
    </w:p>
    <w:p w:rsidR="00000000" w:rsidDel="00000000" w:rsidP="00000000" w:rsidRDefault="00000000" w:rsidRPr="00000000" w14:paraId="00000095">
      <w:pPr>
        <w:contextualSpacing w:val="0"/>
        <w:jc w:val="center"/>
        <w:rPr>
          <w:rFonts w:ascii="Calibri" w:cs="Calibri" w:eastAsia="Calibri" w:hAnsi="Calibri"/>
        </w:rPr>
      </w:pPr>
      <w:r w:rsidDel="00000000" w:rsidR="00000000" w:rsidRPr="00000000">
        <w:rPr>
          <w:rtl w:val="0"/>
        </w:rPr>
        <w:br w:type="textWrapping"/>
      </w:r>
      <w:r w:rsidDel="00000000" w:rsidR="00000000" w:rsidRPr="00000000">
        <w:rPr>
          <w:rFonts w:ascii="Calibri" w:cs="Calibri" w:eastAsia="Calibri" w:hAnsi="Calibri"/>
        </w:rPr>
        <w:drawing>
          <wp:inline distB="0" distT="0" distL="0" distR="0">
            <wp:extent cx="2373538" cy="3670300"/>
            <wp:effectExtent b="0" l="0" r="0" t="0"/>
            <wp:docPr id="15" name="image58.png"/>
            <a:graphic>
              <a:graphicData uri="http://schemas.openxmlformats.org/drawingml/2006/picture">
                <pic:pic>
                  <pic:nvPicPr>
                    <pic:cNvPr id="0" name="image58.png"/>
                    <pic:cNvPicPr preferRelativeResize="0"/>
                  </pic:nvPicPr>
                  <pic:blipFill>
                    <a:blip r:embed="rId18"/>
                    <a:srcRect b="0" l="0" r="0" t="0"/>
                    <a:stretch>
                      <a:fillRect/>
                    </a:stretch>
                  </pic:blipFill>
                  <pic:spPr>
                    <a:xfrm>
                      <a:off x="0" y="0"/>
                      <a:ext cx="2373538" cy="3670300"/>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contextualSpacing w:val="0"/>
        <w:rPr/>
      </w:pPr>
      <w:r w:rsidDel="00000000" w:rsidR="00000000" w:rsidRPr="00000000">
        <w:rPr>
          <w:rtl w:val="0"/>
        </w:rPr>
      </w:r>
    </w:p>
    <w:p w:rsidR="00000000" w:rsidDel="00000000" w:rsidP="00000000" w:rsidRDefault="00000000" w:rsidRPr="00000000" w14:paraId="00000097">
      <w:pPr>
        <w:contextualSpacing w:val="0"/>
        <w:rPr/>
      </w:pPr>
      <w:r w:rsidDel="00000000" w:rsidR="00000000" w:rsidRPr="00000000">
        <w:rPr>
          <w:rtl w:val="0"/>
        </w:rPr>
      </w:r>
    </w:p>
    <w:p w:rsidR="00000000" w:rsidDel="00000000" w:rsidP="00000000" w:rsidRDefault="00000000" w:rsidRPr="00000000" w14:paraId="00000098">
      <w:pPr>
        <w:contextualSpacing w:val="0"/>
        <w:rPr/>
      </w:pPr>
      <w:r w:rsidDel="00000000" w:rsidR="00000000" w:rsidRPr="00000000">
        <w:rPr>
          <w:rFonts w:ascii="Arial Unicode MS" w:cs="Arial Unicode MS" w:eastAsia="Arial Unicode MS" w:hAnsi="Arial Unicode MS"/>
          <w:rtl w:val="0"/>
        </w:rPr>
        <w:t xml:space="preserve">而后进行渲染文件设置（格式可以存为 PNG 或者 EXR）：</w:t>
      </w:r>
    </w:p>
    <w:p w:rsidR="00000000" w:rsidDel="00000000" w:rsidP="00000000" w:rsidRDefault="00000000" w:rsidRPr="00000000" w14:paraId="00000099">
      <w:pPr>
        <w:contextualSpacing w:val="0"/>
        <w:jc w:val="center"/>
        <w:rPr>
          <w:rFonts w:ascii="Calibri" w:cs="Calibri" w:eastAsia="Calibri" w:hAnsi="Calibri"/>
        </w:rPr>
      </w:pPr>
      <w:r w:rsidDel="00000000" w:rsidR="00000000" w:rsidRPr="00000000">
        <w:rPr>
          <w:rtl w:val="0"/>
        </w:rPr>
        <w:br w:type="textWrapping"/>
      </w:r>
      <w:r w:rsidDel="00000000" w:rsidR="00000000" w:rsidRPr="00000000">
        <w:rPr>
          <w:rFonts w:ascii="Calibri" w:cs="Calibri" w:eastAsia="Calibri" w:hAnsi="Calibri"/>
        </w:rPr>
        <w:drawing>
          <wp:inline distB="0" distT="0" distL="0" distR="0">
            <wp:extent cx="1241420" cy="2070100"/>
            <wp:effectExtent b="0" l="0" r="0" t="0"/>
            <wp:docPr id="13" name="image56.png"/>
            <a:graphic>
              <a:graphicData uri="http://schemas.openxmlformats.org/drawingml/2006/picture">
                <pic:pic>
                  <pic:nvPicPr>
                    <pic:cNvPr id="0" name="image56.png"/>
                    <pic:cNvPicPr preferRelativeResize="0"/>
                  </pic:nvPicPr>
                  <pic:blipFill>
                    <a:blip r:embed="rId19"/>
                    <a:srcRect b="0" l="0" r="0" t="0"/>
                    <a:stretch>
                      <a:fillRect/>
                    </a:stretch>
                  </pic:blipFill>
                  <pic:spPr>
                    <a:xfrm>
                      <a:off x="0" y="0"/>
                      <a:ext cx="1241420" cy="2070100"/>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contextualSpacing w:val="0"/>
        <w:rPr/>
      </w:pPr>
      <w:r w:rsidDel="00000000" w:rsidR="00000000" w:rsidRPr="00000000">
        <w:rPr>
          <w:rtl w:val="0"/>
        </w:rPr>
      </w:r>
    </w:p>
    <w:p w:rsidR="00000000" w:rsidDel="00000000" w:rsidP="00000000" w:rsidRDefault="00000000" w:rsidRPr="00000000" w14:paraId="0000009B">
      <w:pPr>
        <w:contextualSpacing w:val="0"/>
        <w:rPr/>
      </w:pPr>
      <w:r w:rsidDel="00000000" w:rsidR="00000000" w:rsidRPr="00000000">
        <w:rPr>
          <w:rFonts w:ascii="Arial Unicode MS" w:cs="Arial Unicode MS" w:eastAsia="Arial Unicode MS" w:hAnsi="Arial Unicode MS"/>
          <w:rtl w:val="0"/>
        </w:rPr>
        <w:t xml:space="preserve">下面是对计算任务进行设置，这一步也相当关键，因为涉及到计算所需的费用/价格：</w:t>
      </w:r>
    </w:p>
    <w:p w:rsidR="00000000" w:rsidDel="00000000" w:rsidP="00000000" w:rsidRDefault="00000000" w:rsidRPr="00000000" w14:paraId="0000009C">
      <w:pPr>
        <w:contextualSpacing w:val="0"/>
        <w:jc w:val="center"/>
        <w:rPr/>
      </w:pPr>
      <w:r w:rsidDel="00000000" w:rsidR="00000000" w:rsidRPr="00000000">
        <w:rPr>
          <w:rtl w:val="0"/>
        </w:rPr>
        <w:br w:type="textWrapping"/>
      </w:r>
      <w:r w:rsidDel="00000000" w:rsidR="00000000" w:rsidRPr="00000000">
        <w:rPr>
          <w:rFonts w:ascii="Calibri" w:cs="Calibri" w:eastAsia="Calibri" w:hAnsi="Calibri"/>
        </w:rPr>
        <w:drawing>
          <wp:inline distB="0" distT="0" distL="0" distR="0">
            <wp:extent cx="2762250" cy="1495900"/>
            <wp:effectExtent b="0" l="0" r="0" t="0"/>
            <wp:docPr id="5" name="image21.png"/>
            <a:graphic>
              <a:graphicData uri="http://schemas.openxmlformats.org/drawingml/2006/picture">
                <pic:pic>
                  <pic:nvPicPr>
                    <pic:cNvPr id="0" name="image21.png"/>
                    <pic:cNvPicPr preferRelativeResize="0"/>
                  </pic:nvPicPr>
                  <pic:blipFill>
                    <a:blip r:embed="rId20"/>
                    <a:srcRect b="0" l="0" r="0" t="0"/>
                    <a:stretch>
                      <a:fillRect/>
                    </a:stretch>
                  </pic:blipFill>
                  <pic:spPr>
                    <a:xfrm>
                      <a:off x="0" y="0"/>
                      <a:ext cx="2762250" cy="1495900"/>
                    </a:xfrm>
                    <a:prstGeom prst="rect"/>
                    <a:ln/>
                  </pic:spPr>
                </pic:pic>
              </a:graphicData>
            </a:graphic>
          </wp:inline>
        </w:drawing>
      </w:r>
      <w:r w:rsidDel="00000000" w:rsidR="00000000" w:rsidRPr="00000000">
        <w:rPr>
          <w:rtl w:val="0"/>
        </w:rPr>
        <w:br w:type="textWrapping"/>
        <w:br w:type="textWrapping"/>
      </w:r>
    </w:p>
    <w:p w:rsidR="00000000" w:rsidDel="00000000" w:rsidP="00000000" w:rsidRDefault="00000000" w:rsidRPr="00000000" w14:paraId="0000009D">
      <w:pPr>
        <w:contextualSpacing w:val="0"/>
        <w:rPr/>
      </w:pPr>
      <w:r w:rsidDel="00000000" w:rsidR="00000000" w:rsidRPr="00000000">
        <w:rPr>
          <w:rFonts w:ascii="Arial Unicode MS" w:cs="Arial Unicode MS" w:eastAsia="Arial Unicode MS" w:hAnsi="Arial Unicode MS"/>
          <w:rtl w:val="0"/>
        </w:rPr>
        <w:t xml:space="preserve">接下来则提出报价，即每小时所需的 GNT 费用：</w:t>
      </w:r>
    </w:p>
    <w:p w:rsidR="00000000" w:rsidDel="00000000" w:rsidP="00000000" w:rsidRDefault="00000000" w:rsidRPr="00000000" w14:paraId="0000009E">
      <w:pPr>
        <w:contextualSpacing w:val="0"/>
        <w:jc w:val="center"/>
        <w:rPr/>
      </w:pPr>
      <w:r w:rsidDel="00000000" w:rsidR="00000000" w:rsidRPr="00000000">
        <w:rPr>
          <w:rtl w:val="0"/>
        </w:rPr>
        <w:br w:type="textWrapping"/>
      </w:r>
      <w:r w:rsidDel="00000000" w:rsidR="00000000" w:rsidRPr="00000000">
        <w:rPr>
          <w:rFonts w:ascii="Calibri" w:cs="Calibri" w:eastAsia="Calibri" w:hAnsi="Calibri"/>
        </w:rPr>
        <w:drawing>
          <wp:inline distB="0" distT="0" distL="0" distR="0">
            <wp:extent cx="1911350" cy="1125516"/>
            <wp:effectExtent b="0" l="0" r="0" t="0"/>
            <wp:docPr id="43" name="image87.png"/>
            <a:graphic>
              <a:graphicData uri="http://schemas.openxmlformats.org/drawingml/2006/picture">
                <pic:pic>
                  <pic:nvPicPr>
                    <pic:cNvPr id="0" name="image87.png"/>
                    <pic:cNvPicPr preferRelativeResize="0"/>
                  </pic:nvPicPr>
                  <pic:blipFill>
                    <a:blip r:embed="rId21"/>
                    <a:srcRect b="0" l="0" r="0" t="0"/>
                    <a:stretch>
                      <a:fillRect/>
                    </a:stretch>
                  </pic:blipFill>
                  <pic:spPr>
                    <a:xfrm>
                      <a:off x="0" y="0"/>
                      <a:ext cx="1911350" cy="1125516"/>
                    </a:xfrm>
                    <a:prstGeom prst="rect"/>
                    <a:ln/>
                  </pic:spPr>
                </pic:pic>
              </a:graphicData>
            </a:graphic>
          </wp:inline>
        </w:drawing>
      </w:r>
      <w:r w:rsidDel="00000000" w:rsidR="00000000" w:rsidRPr="00000000">
        <w:rPr>
          <w:rFonts w:ascii="Arial Unicode MS" w:cs="Arial Unicode MS" w:eastAsia="Arial Unicode MS" w:hAnsi="Arial Unicode MS"/>
          <w:rtl w:val="0"/>
        </w:rPr>
        <w:br w:type="textWrapping"/>
        <w:t xml:space="preserve">这里的计算公式为：</w:t>
        <w:br w:type="textWrapping"/>
      </w:r>
    </w:p>
    <w:p w:rsidR="00000000" w:rsidDel="00000000" w:rsidP="00000000" w:rsidRDefault="00000000" w:rsidRPr="00000000" w14:paraId="0000009F">
      <w:pPr>
        <w:contextualSpacing w:val="0"/>
        <w:rPr/>
      </w:pPr>
      <w:r w:rsidDel="00000000" w:rsidR="00000000" w:rsidRPr="00000000">
        <w:rPr>
          <w:rFonts w:ascii="Arial Unicode MS" w:cs="Arial Unicode MS" w:eastAsia="Arial Unicode MS" w:hAnsi="Arial Unicode MS"/>
          <w:rtl w:val="0"/>
        </w:rPr>
        <w:t xml:space="preserve">预估总费用= 子任务个数 × 报价（单位为 GNT/小时）×子任务超时时间（单位为小时）。</w:t>
        <w:br w:type="textWrapping"/>
      </w:r>
    </w:p>
    <w:p w:rsidR="00000000" w:rsidDel="00000000" w:rsidP="00000000" w:rsidRDefault="00000000" w:rsidRPr="00000000" w14:paraId="000000A0">
      <w:pPr>
        <w:contextualSpacing w:val="0"/>
        <w:rPr/>
      </w:pPr>
      <w:r w:rsidDel="00000000" w:rsidR="00000000" w:rsidRPr="00000000">
        <w:rPr>
          <w:rFonts w:ascii="Arial Unicode MS" w:cs="Arial Unicode MS" w:eastAsia="Arial Unicode MS" w:hAnsi="Arial Unicode MS"/>
          <w:rtl w:val="0"/>
        </w:rPr>
        <w:t xml:space="preserve">在上面这个例子中，</w:t>
        <w:br w:type="textWrapping"/>
        <w:t xml:space="preserve">预估总费用= 5× 5 GNT/小时× 0.5 小时= 12.50 GNT</w:t>
        <w:br w:type="textWrapping"/>
        <w:t xml:space="preserve">如果把节点数改为 3， 报价改为 0.5 GNT/小时，那么</w:t>
        <w:br w:type="textWrapping"/>
        <w:t xml:space="preserve">预估总费用= 3× 0.5 GNT/小时× 0.5 小时= 0.75 GNT，如下图所示：</w:t>
      </w:r>
    </w:p>
    <w:p w:rsidR="00000000" w:rsidDel="00000000" w:rsidP="00000000" w:rsidRDefault="00000000" w:rsidRPr="00000000" w14:paraId="000000A1">
      <w:pPr>
        <w:contextualSpacing w:val="0"/>
        <w:jc w:val="center"/>
        <w:rPr>
          <w:rFonts w:ascii="Calibri" w:cs="Calibri" w:eastAsia="Calibri" w:hAnsi="Calibri"/>
        </w:rPr>
      </w:pPr>
      <w:r w:rsidDel="00000000" w:rsidR="00000000" w:rsidRPr="00000000">
        <w:rPr>
          <w:rtl w:val="0"/>
        </w:rPr>
        <w:br w:type="textWrapping"/>
      </w:r>
      <w:r w:rsidDel="00000000" w:rsidR="00000000" w:rsidRPr="00000000">
        <w:rPr>
          <w:rFonts w:ascii="Calibri" w:cs="Calibri" w:eastAsia="Calibri" w:hAnsi="Calibri"/>
        </w:rPr>
        <w:drawing>
          <wp:inline distB="0" distT="0" distL="0" distR="0">
            <wp:extent cx="1945022" cy="1714500"/>
            <wp:effectExtent b="0" l="0" r="0" t="0"/>
            <wp:docPr id="27" name="image71.png"/>
            <a:graphic>
              <a:graphicData uri="http://schemas.openxmlformats.org/drawingml/2006/picture">
                <pic:pic>
                  <pic:nvPicPr>
                    <pic:cNvPr id="0" name="image71.png"/>
                    <pic:cNvPicPr preferRelativeResize="0"/>
                  </pic:nvPicPr>
                  <pic:blipFill>
                    <a:blip r:embed="rId22"/>
                    <a:srcRect b="0" l="0" r="0" t="0"/>
                    <a:stretch>
                      <a:fillRect/>
                    </a:stretch>
                  </pic:blipFill>
                  <pic:spPr>
                    <a:xfrm>
                      <a:off x="0" y="0"/>
                      <a:ext cx="1945022"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contextualSpacing w:val="0"/>
        <w:rPr/>
      </w:pPr>
      <w:r w:rsidDel="00000000" w:rsidR="00000000" w:rsidRPr="00000000">
        <w:rPr>
          <w:rFonts w:ascii="Arial Unicode MS" w:cs="Arial Unicode MS" w:eastAsia="Arial Unicode MS" w:hAnsi="Arial Unicode MS"/>
          <w:rtl w:val="0"/>
        </w:rPr>
        <w:br w:type="textWrapping"/>
        <w:t xml:space="preserve">Golem 项目团队推荐设置每小时报价为价值 0.2 美元的 GNT，属于市场价的中等水平。当然，报价越高，获得计算的资源就越多，完成任务的速度就越快；报价越低，完成任务的速度就越慢。</w:t>
        <w:br w:type="textWrapping"/>
      </w:r>
    </w:p>
    <w:p w:rsidR="00000000" w:rsidDel="00000000" w:rsidP="00000000" w:rsidRDefault="00000000" w:rsidRPr="00000000" w14:paraId="000000A3">
      <w:pPr>
        <w:contextualSpacing w:val="0"/>
        <w:rPr/>
      </w:pPr>
      <w:r w:rsidDel="00000000" w:rsidR="00000000" w:rsidRPr="00000000">
        <w:rPr>
          <w:rFonts w:ascii="Arial Unicode MS" w:cs="Arial Unicode MS" w:eastAsia="Arial Unicode MS" w:hAnsi="Arial Unicode MS"/>
          <w:rtl w:val="0"/>
        </w:rPr>
        <w:t xml:space="preserve">然后点击 Start Task，开始计算：</w:t>
      </w:r>
    </w:p>
    <w:p w:rsidR="00000000" w:rsidDel="00000000" w:rsidP="00000000" w:rsidRDefault="00000000" w:rsidRPr="00000000" w14:paraId="000000A4">
      <w:pPr>
        <w:contextualSpacing w:val="0"/>
        <w:jc w:val="center"/>
        <w:rPr>
          <w:rFonts w:ascii="Calibri" w:cs="Calibri" w:eastAsia="Calibri" w:hAnsi="Calibri"/>
        </w:rPr>
      </w:pPr>
      <w:r w:rsidDel="00000000" w:rsidR="00000000" w:rsidRPr="00000000">
        <w:rPr>
          <w:rtl w:val="0"/>
        </w:rPr>
        <w:br w:type="textWrapping"/>
      </w:r>
      <w:r w:rsidDel="00000000" w:rsidR="00000000" w:rsidRPr="00000000">
        <w:rPr>
          <w:rFonts w:ascii="Calibri" w:cs="Calibri" w:eastAsia="Calibri" w:hAnsi="Calibri"/>
        </w:rPr>
        <w:drawing>
          <wp:inline distB="0" distT="0" distL="0" distR="0">
            <wp:extent cx="2660650" cy="968382"/>
            <wp:effectExtent b="0" l="0" r="0" t="0"/>
            <wp:docPr id="3" name="image19.png"/>
            <a:graphic>
              <a:graphicData uri="http://schemas.openxmlformats.org/drawingml/2006/picture">
                <pic:pic>
                  <pic:nvPicPr>
                    <pic:cNvPr id="0" name="image19.png"/>
                    <pic:cNvPicPr preferRelativeResize="0"/>
                  </pic:nvPicPr>
                  <pic:blipFill>
                    <a:blip r:embed="rId23"/>
                    <a:srcRect b="0" l="0" r="0" t="0"/>
                    <a:stretch>
                      <a:fillRect/>
                    </a:stretch>
                  </pic:blipFill>
                  <pic:spPr>
                    <a:xfrm>
                      <a:off x="0" y="0"/>
                      <a:ext cx="2660650" cy="968382"/>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contextualSpacing w:val="0"/>
        <w:rPr/>
      </w:pPr>
      <w:r w:rsidDel="00000000" w:rsidR="00000000" w:rsidRPr="00000000">
        <w:rPr>
          <w:rtl w:val="0"/>
        </w:rPr>
      </w:r>
    </w:p>
    <w:p w:rsidR="00000000" w:rsidDel="00000000" w:rsidP="00000000" w:rsidRDefault="00000000" w:rsidRPr="00000000" w14:paraId="000000A6">
      <w:pPr>
        <w:contextualSpacing w:val="0"/>
        <w:rPr/>
      </w:pPr>
      <w:r w:rsidDel="00000000" w:rsidR="00000000" w:rsidRPr="00000000">
        <w:rPr>
          <w:rtl w:val="0"/>
        </w:rPr>
      </w:r>
    </w:p>
    <w:p w:rsidR="00000000" w:rsidDel="00000000" w:rsidP="00000000" w:rsidRDefault="00000000" w:rsidRPr="00000000" w14:paraId="000000A7">
      <w:pPr>
        <w:contextualSpacing w:val="0"/>
        <w:rPr/>
      </w:pPr>
      <w:r w:rsidDel="00000000" w:rsidR="00000000" w:rsidRPr="00000000">
        <w:rPr>
          <w:rFonts w:ascii="Arial Unicode MS" w:cs="Arial Unicode MS" w:eastAsia="Arial Unicode MS" w:hAnsi="Arial Unicode MS"/>
          <w:rtl w:val="0"/>
        </w:rPr>
        <w:t xml:space="preserve">下面就等待任务完成即可。任务完成之后，渲染完毕的文件会保存到指定的目录之中。</w:t>
      </w:r>
    </w:p>
    <w:p w:rsidR="00000000" w:rsidDel="00000000" w:rsidP="00000000" w:rsidRDefault="00000000" w:rsidRPr="00000000" w14:paraId="000000A8">
      <w:pPr>
        <w:contextualSpacing w:val="0"/>
        <w:jc w:val="center"/>
        <w:rPr/>
      </w:pPr>
      <w:r w:rsidDel="00000000" w:rsidR="00000000" w:rsidRPr="00000000">
        <w:rPr>
          <w:rtl w:val="0"/>
        </w:rPr>
        <w:br w:type="textWrapping"/>
      </w:r>
      <w:r w:rsidDel="00000000" w:rsidR="00000000" w:rsidRPr="00000000">
        <w:rPr>
          <w:rFonts w:ascii="Calibri" w:cs="Calibri" w:eastAsia="Calibri" w:hAnsi="Calibri"/>
        </w:rPr>
        <w:drawing>
          <wp:inline distB="0" distT="0" distL="0" distR="0">
            <wp:extent cx="3323009" cy="920750"/>
            <wp:effectExtent b="0" l="0" r="0" t="0"/>
            <wp:docPr id="4" name="image20.png"/>
            <a:graphic>
              <a:graphicData uri="http://schemas.openxmlformats.org/drawingml/2006/picture">
                <pic:pic>
                  <pic:nvPicPr>
                    <pic:cNvPr id="0" name="image20.png"/>
                    <pic:cNvPicPr preferRelativeResize="0"/>
                  </pic:nvPicPr>
                  <pic:blipFill>
                    <a:blip r:embed="rId24"/>
                    <a:srcRect b="0" l="0" r="0" t="0"/>
                    <a:stretch>
                      <a:fillRect/>
                    </a:stretch>
                  </pic:blipFill>
                  <pic:spPr>
                    <a:xfrm>
                      <a:off x="0" y="0"/>
                      <a:ext cx="3323009" cy="92075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A9">
      <w:pPr>
        <w:contextualSpacing w:val="0"/>
        <w:rPr/>
      </w:pPr>
      <w:r w:rsidDel="00000000" w:rsidR="00000000" w:rsidRPr="00000000">
        <w:rPr>
          <w:rtl w:val="0"/>
        </w:rPr>
      </w:r>
    </w:p>
    <w:p w:rsidR="00000000" w:rsidDel="00000000" w:rsidP="00000000" w:rsidRDefault="00000000" w:rsidRPr="00000000" w14:paraId="000000AA">
      <w:pPr>
        <w:pStyle w:val="Heading5"/>
        <w:contextualSpacing w:val="0"/>
        <w:rPr/>
      </w:pPr>
      <w:bookmarkStart w:colFirst="0" w:colLast="0" w:name="_y2bmp0f32q8q" w:id="10"/>
      <w:bookmarkEnd w:id="10"/>
      <w:r w:rsidDel="00000000" w:rsidR="00000000" w:rsidRPr="00000000">
        <w:rPr>
          <w:rFonts w:ascii="Arial Unicode MS" w:cs="Arial Unicode MS" w:eastAsia="Arial Unicode MS" w:hAnsi="Arial Unicode MS"/>
          <w:rtl w:val="0"/>
        </w:rPr>
        <w:t xml:space="preserve">代码质量评测</w:t>
      </w:r>
    </w:p>
    <w:p w:rsidR="00000000" w:rsidDel="00000000" w:rsidP="00000000" w:rsidRDefault="00000000" w:rsidRPr="00000000" w14:paraId="000000AB">
      <w:pPr>
        <w:contextualSpacing w:val="0"/>
        <w:rPr/>
      </w:pPr>
      <w:r w:rsidDel="00000000" w:rsidR="00000000" w:rsidRPr="00000000">
        <w:rPr>
          <w:rtl w:val="0"/>
        </w:rPr>
      </w:r>
    </w:p>
    <w:p w:rsidR="00000000" w:rsidDel="00000000" w:rsidP="00000000" w:rsidRDefault="00000000" w:rsidRPr="00000000" w14:paraId="000000AC">
      <w:pPr>
        <w:contextualSpacing w:val="0"/>
        <w:rPr/>
      </w:pPr>
      <w:r w:rsidDel="00000000" w:rsidR="00000000" w:rsidRPr="00000000">
        <w:rPr>
          <w:rFonts w:ascii="Arial Unicode MS" w:cs="Arial Unicode MS" w:eastAsia="Arial Unicode MS" w:hAnsi="Arial Unicode MS"/>
          <w:rtl w:val="0"/>
        </w:rPr>
        <w:t xml:space="preserve">Golem 项目的开发进展公布在 Trello 上，非常清晰：</w:t>
      </w:r>
    </w:p>
    <w:p w:rsidR="00000000" w:rsidDel="00000000" w:rsidP="00000000" w:rsidRDefault="00000000" w:rsidRPr="00000000" w14:paraId="000000AD">
      <w:pPr>
        <w:contextualSpacing w:val="0"/>
        <w:rPr>
          <w:rFonts w:ascii="Calibri" w:cs="Calibri" w:eastAsia="Calibri" w:hAnsi="Calibri"/>
        </w:rPr>
      </w:pPr>
      <w:r w:rsidDel="00000000" w:rsidR="00000000" w:rsidRPr="00000000">
        <w:rPr>
          <w:rtl w:val="0"/>
        </w:rPr>
        <w:br w:type="textWrapping"/>
      </w:r>
      <w:r w:rsidDel="00000000" w:rsidR="00000000" w:rsidRPr="00000000">
        <w:rPr>
          <w:rFonts w:ascii="Calibri" w:cs="Calibri" w:eastAsia="Calibri" w:hAnsi="Calibri"/>
        </w:rPr>
        <w:drawing>
          <wp:inline distB="0" distT="0" distL="0" distR="0">
            <wp:extent cx="5486400" cy="2498090"/>
            <wp:effectExtent b="0" l="0" r="0" t="0"/>
            <wp:docPr id="22" name="image66.png"/>
            <a:graphic>
              <a:graphicData uri="http://schemas.openxmlformats.org/drawingml/2006/picture">
                <pic:pic>
                  <pic:nvPicPr>
                    <pic:cNvPr id="0" name="image66.png"/>
                    <pic:cNvPicPr preferRelativeResize="0"/>
                  </pic:nvPicPr>
                  <pic:blipFill>
                    <a:blip r:embed="rId25"/>
                    <a:srcRect b="0" l="0" r="0" t="0"/>
                    <a:stretch>
                      <a:fillRect/>
                    </a:stretch>
                  </pic:blipFill>
                  <pic:spPr>
                    <a:xfrm>
                      <a:off x="0" y="0"/>
                      <a:ext cx="5486400" cy="2498090"/>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contextualSpacing w:val="0"/>
        <w:rPr/>
      </w:pPr>
      <w:r w:rsidDel="00000000" w:rsidR="00000000" w:rsidRPr="00000000">
        <w:rPr>
          <w:rtl w:val="0"/>
        </w:rPr>
      </w:r>
    </w:p>
    <w:p w:rsidR="00000000" w:rsidDel="00000000" w:rsidP="00000000" w:rsidRDefault="00000000" w:rsidRPr="00000000" w14:paraId="000000AF">
      <w:pPr>
        <w:contextualSpacing w:val="0"/>
        <w:rPr/>
      </w:pPr>
      <w:r w:rsidDel="00000000" w:rsidR="00000000" w:rsidRPr="00000000">
        <w:rPr>
          <w:rFonts w:ascii="Arial Unicode MS" w:cs="Arial Unicode MS" w:eastAsia="Arial Unicode MS" w:hAnsi="Arial Unicode MS"/>
          <w:rtl w:val="0"/>
        </w:rPr>
        <w:t xml:space="preserve">目前已经在主网上完成了渲染功能的开发，正在测试</w:t>
      </w:r>
      <w:r w:rsidDel="00000000" w:rsidR="00000000" w:rsidRPr="00000000">
        <w:rPr>
          <w:rFonts w:ascii="Arial Unicode MS" w:cs="Arial Unicode MS" w:eastAsia="Arial Unicode MS" w:hAnsi="Arial Unicode MS"/>
          <w:rtl w:val="0"/>
        </w:rPr>
        <w:t xml:space="preserve">和音（Concent）</w:t>
      </w:r>
      <w:r w:rsidDel="00000000" w:rsidR="00000000" w:rsidRPr="00000000">
        <w:rPr>
          <w:rFonts w:ascii="Arial Unicode MS" w:cs="Arial Unicode MS" w:eastAsia="Arial Unicode MS" w:hAnsi="Arial Unicode MS"/>
          <w:rtl w:val="0"/>
        </w:rPr>
        <w:t xml:space="preserve">功能。</w:t>
        <w:br w:type="textWrapping"/>
        <w:t xml:space="preserve">在其 Github 主页上，可以看到它总共有 40 个代码库， 不过重点为下面这两个：</w:t>
      </w:r>
    </w:p>
    <w:p w:rsidR="00000000" w:rsidDel="00000000" w:rsidP="00000000" w:rsidRDefault="00000000" w:rsidRPr="00000000" w14:paraId="000000B0">
      <w:pPr>
        <w:contextualSpacing w:val="0"/>
        <w:jc w:val="center"/>
        <w:rPr>
          <w:rFonts w:ascii="Calibri" w:cs="Calibri" w:eastAsia="Calibri" w:hAnsi="Calibri"/>
        </w:rPr>
      </w:pPr>
      <w:r w:rsidDel="00000000" w:rsidR="00000000" w:rsidRPr="00000000">
        <w:rPr>
          <w:rFonts w:ascii="Calibri" w:cs="Calibri" w:eastAsia="Calibri" w:hAnsi="Calibri"/>
        </w:rPr>
        <w:drawing>
          <wp:inline distB="0" distT="0" distL="0" distR="0">
            <wp:extent cx="4076700" cy="2621546"/>
            <wp:effectExtent b="0" l="0" r="0" t="0"/>
            <wp:docPr id="41" name="image85.png"/>
            <a:graphic>
              <a:graphicData uri="http://schemas.openxmlformats.org/drawingml/2006/picture">
                <pic:pic>
                  <pic:nvPicPr>
                    <pic:cNvPr id="0" name="image85.png"/>
                    <pic:cNvPicPr preferRelativeResize="0"/>
                  </pic:nvPicPr>
                  <pic:blipFill>
                    <a:blip r:embed="rId26"/>
                    <a:srcRect b="0" l="0" r="0" t="0"/>
                    <a:stretch>
                      <a:fillRect/>
                    </a:stretch>
                  </pic:blipFill>
                  <pic:spPr>
                    <a:xfrm>
                      <a:off x="0" y="0"/>
                      <a:ext cx="4076700" cy="2621546"/>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contextualSpacing w:val="0"/>
        <w:rPr>
          <w:rFonts w:ascii="Arimo" w:cs="Arimo" w:eastAsia="Arimo" w:hAnsi="Arimo"/>
        </w:rPr>
      </w:pPr>
      <w:r w:rsidDel="00000000" w:rsidR="00000000" w:rsidRPr="00000000">
        <w:rPr>
          <w:rtl w:val="0"/>
        </w:rPr>
        <w:t xml:space="preserve">                       </w:t>
      </w:r>
      <w:r w:rsidDel="00000000" w:rsidR="00000000" w:rsidRPr="00000000">
        <w:rPr>
          <w:rFonts w:ascii="Arial Unicode MS" w:cs="Arial Unicode MS" w:eastAsia="Arial Unicode MS" w:hAnsi="Arial Unicode MS"/>
          <w:rtl w:val="0"/>
        </w:rPr>
        <w:t xml:space="preserve">代码库地址：https://github.com/golemfactory/golem/tree/develop/golem</w:t>
      </w:r>
    </w:p>
    <w:p w:rsidR="00000000" w:rsidDel="00000000" w:rsidP="00000000" w:rsidRDefault="00000000" w:rsidRPr="00000000" w14:paraId="000000B2">
      <w:pPr>
        <w:contextualSpacing w:val="0"/>
        <w:rPr/>
      </w:pPr>
      <w:r w:rsidDel="00000000" w:rsidR="00000000" w:rsidRPr="00000000">
        <w:rPr>
          <w:rtl w:val="0"/>
        </w:rPr>
        <w:t xml:space="preserve">      </w:t>
      </w:r>
    </w:p>
    <w:p w:rsidR="00000000" w:rsidDel="00000000" w:rsidP="00000000" w:rsidRDefault="00000000" w:rsidRPr="00000000" w14:paraId="000000B3">
      <w:pPr>
        <w:contextualSpacing w:val="0"/>
        <w:rPr>
          <w:sz w:val="20"/>
          <w:szCs w:val="20"/>
        </w:rPr>
      </w:pPr>
      <w:r w:rsidDel="00000000" w:rsidR="00000000" w:rsidRPr="00000000">
        <w:rPr>
          <w:rFonts w:ascii="Arial Unicode MS" w:cs="Arial Unicode MS" w:eastAsia="Arial Unicode MS" w:hAnsi="Arial Unicode MS"/>
          <w:rtl w:val="0"/>
        </w:rPr>
        <w:t xml:space="preserve">进入 golem 这个 repo，核心的后端代码位于这里，使用 python 编写，描述了通过以太坊支付计算费用的过程：</w:t>
        <w:br w:type="textWrapping"/>
      </w:r>
      <w:r w:rsidDel="00000000" w:rsidR="00000000" w:rsidRPr="00000000">
        <w:rPr>
          <w:rFonts w:ascii="Calibri" w:cs="Calibri" w:eastAsia="Calibri" w:hAnsi="Calibri"/>
        </w:rPr>
        <w:drawing>
          <wp:inline distB="0" distT="0" distL="0" distR="0">
            <wp:extent cx="3895238" cy="3740150"/>
            <wp:effectExtent b="0" l="0" r="0" t="0"/>
            <wp:docPr id="32" name="image76.png"/>
            <a:graphic>
              <a:graphicData uri="http://schemas.openxmlformats.org/drawingml/2006/picture">
                <pic:pic>
                  <pic:nvPicPr>
                    <pic:cNvPr id="0" name="image76.png"/>
                    <pic:cNvPicPr preferRelativeResize="0"/>
                  </pic:nvPicPr>
                  <pic:blipFill>
                    <a:blip r:embed="rId27"/>
                    <a:srcRect b="0" l="0" r="0" t="0"/>
                    <a:stretch>
                      <a:fillRect/>
                    </a:stretch>
                  </pic:blipFill>
                  <pic:spPr>
                    <a:xfrm>
                      <a:off x="0" y="0"/>
                      <a:ext cx="3895238" cy="3740150"/>
                    </a:xfrm>
                    <a:prstGeom prst="rect"/>
                    <a:ln/>
                  </pic:spPr>
                </pic:pic>
              </a:graphicData>
            </a:graphic>
          </wp:inline>
        </w:drawing>
      </w:r>
      <w:r w:rsidDel="00000000" w:rsidR="00000000" w:rsidRPr="00000000">
        <w:rPr>
          <w:rtl w:val="0"/>
        </w:rPr>
        <w:br w:type="textWrapping"/>
      </w:r>
      <w:r w:rsidDel="00000000" w:rsidR="00000000" w:rsidRPr="00000000">
        <w:rPr>
          <w:rtl w:val="0"/>
        </w:rPr>
      </w:r>
    </w:p>
    <w:p w:rsidR="00000000" w:rsidDel="00000000" w:rsidP="00000000" w:rsidRDefault="00000000" w:rsidRPr="00000000" w14:paraId="000000B4">
      <w:pPr>
        <w:contextualSpacing w:val="0"/>
        <w:rPr/>
      </w:pPr>
      <w:r w:rsidDel="00000000" w:rsidR="00000000" w:rsidRPr="00000000">
        <w:rPr>
          <w:rtl w:val="0"/>
        </w:rPr>
      </w:r>
    </w:p>
    <w:p w:rsidR="00000000" w:rsidDel="00000000" w:rsidP="00000000" w:rsidRDefault="00000000" w:rsidRPr="00000000" w14:paraId="000000B5">
      <w:pPr>
        <w:contextualSpacing w:val="0"/>
        <w:rPr>
          <w:rFonts w:ascii="Calibri" w:cs="Calibri" w:eastAsia="Calibri" w:hAnsi="Calibri"/>
        </w:rPr>
      </w:pPr>
      <w:r w:rsidDel="00000000" w:rsidR="00000000" w:rsidRPr="00000000">
        <w:rPr>
          <w:rtl w:val="0"/>
        </w:rPr>
        <w:t xml:space="preserve"> </w:t>
      </w:r>
      <w:r w:rsidDel="00000000" w:rsidR="00000000" w:rsidRPr="00000000">
        <w:rPr>
          <w:rFonts w:ascii="Arial Unicode MS" w:cs="Arial Unicode MS" w:eastAsia="Arial Unicode MS" w:hAnsi="Arial Unicode MS"/>
          <w:rtl w:val="0"/>
        </w:rPr>
        <w:t xml:space="preserve">记</w:t>
      </w:r>
      <w:r w:rsidDel="00000000" w:rsidR="00000000" w:rsidRPr="00000000">
        <w:rPr>
          <w:rFonts w:ascii="Arial Unicode MS" w:cs="Arial Unicode MS" w:eastAsia="Arial Unicode MS" w:hAnsi="Arial Unicode MS"/>
          <w:rtl w:val="0"/>
        </w:rPr>
        <w:t xml:space="preserve">录了设置任务的方法：</w:t>
        <w:br w:type="textWrapping"/>
      </w:r>
      <w:r w:rsidDel="00000000" w:rsidR="00000000" w:rsidRPr="00000000">
        <w:rPr>
          <w:rFonts w:ascii="Calibri" w:cs="Calibri" w:eastAsia="Calibri" w:hAnsi="Calibri"/>
        </w:rPr>
        <w:drawing>
          <wp:inline distB="0" distT="0" distL="0" distR="0">
            <wp:extent cx="4062091" cy="5003800"/>
            <wp:effectExtent b="0" l="0" r="0" t="0"/>
            <wp:docPr id="8" name="image24.png"/>
            <a:graphic>
              <a:graphicData uri="http://schemas.openxmlformats.org/drawingml/2006/picture">
                <pic:pic>
                  <pic:nvPicPr>
                    <pic:cNvPr id="0" name="image24.png"/>
                    <pic:cNvPicPr preferRelativeResize="0"/>
                  </pic:nvPicPr>
                  <pic:blipFill>
                    <a:blip r:embed="rId28"/>
                    <a:srcRect b="0" l="0" r="0" t="0"/>
                    <a:stretch>
                      <a:fillRect/>
                    </a:stretch>
                  </pic:blipFill>
                  <pic:spPr>
                    <a:xfrm>
                      <a:off x="0" y="0"/>
                      <a:ext cx="4062091" cy="5003800"/>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contextualSpacing w:val="0"/>
        <w:rPr/>
      </w:pPr>
      <w:r w:rsidDel="00000000" w:rsidR="00000000" w:rsidRPr="00000000">
        <w:rPr>
          <w:rtl w:val="0"/>
        </w:rPr>
      </w:r>
    </w:p>
    <w:p w:rsidR="00000000" w:rsidDel="00000000" w:rsidP="00000000" w:rsidRDefault="00000000" w:rsidRPr="00000000" w14:paraId="000000B7">
      <w:pPr>
        <w:contextualSpacing w:val="0"/>
        <w:rPr/>
      </w:pPr>
      <w:r w:rsidDel="00000000" w:rsidR="00000000" w:rsidRPr="00000000">
        <w:rPr>
          <w:rtl w:val="0"/>
        </w:rPr>
      </w:r>
    </w:p>
    <w:p w:rsidR="00000000" w:rsidDel="00000000" w:rsidP="00000000" w:rsidRDefault="00000000" w:rsidRPr="00000000" w14:paraId="000000B8">
      <w:pPr>
        <w:contextualSpacing w:val="0"/>
        <w:rPr/>
      </w:pPr>
      <w:r w:rsidDel="00000000" w:rsidR="00000000" w:rsidRPr="00000000">
        <w:rPr>
          <w:rFonts w:ascii="Arial Unicode MS" w:cs="Arial Unicode MS" w:eastAsia="Arial Unicode MS" w:hAnsi="Arial Unicode MS"/>
          <w:rtl w:val="0"/>
        </w:rPr>
        <w:t xml:space="preserve">记录了计算任务的状态：</w:t>
        <w:br w:type="textWrapping"/>
      </w:r>
      <w:r w:rsidDel="00000000" w:rsidR="00000000" w:rsidRPr="00000000">
        <w:rPr>
          <w:rFonts w:ascii="Calibri" w:cs="Calibri" w:eastAsia="Calibri" w:hAnsi="Calibri"/>
        </w:rPr>
        <w:drawing>
          <wp:inline distB="0" distT="0" distL="0" distR="0">
            <wp:extent cx="2349500" cy="1556954"/>
            <wp:effectExtent b="0" l="0" r="0" t="0"/>
            <wp:docPr id="12" name="image55.png"/>
            <a:graphic>
              <a:graphicData uri="http://schemas.openxmlformats.org/drawingml/2006/picture">
                <pic:pic>
                  <pic:nvPicPr>
                    <pic:cNvPr id="0" name="image55.png"/>
                    <pic:cNvPicPr preferRelativeResize="0"/>
                  </pic:nvPicPr>
                  <pic:blipFill>
                    <a:blip r:embed="rId29"/>
                    <a:srcRect b="0" l="0" r="0" t="0"/>
                    <a:stretch>
                      <a:fillRect/>
                    </a:stretch>
                  </pic:blipFill>
                  <pic:spPr>
                    <a:xfrm>
                      <a:off x="0" y="0"/>
                      <a:ext cx="2349500" cy="1556954"/>
                    </a:xfrm>
                    <a:prstGeom prst="rect"/>
                    <a:ln/>
                  </pic:spPr>
                </pic:pic>
              </a:graphicData>
            </a:graphic>
          </wp:inline>
        </w:drawing>
      </w:r>
      <w:r w:rsidDel="00000000" w:rsidR="00000000" w:rsidRPr="00000000">
        <w:rPr>
          <w:rFonts w:ascii="Arial Unicode MS" w:cs="Arial Unicode MS" w:eastAsia="Arial Unicode MS" w:hAnsi="Arial Unicode MS"/>
          <w:rtl w:val="0"/>
        </w:rPr>
        <w:br w:type="textWrapping"/>
        <w:t xml:space="preserve">所有代币 GNT 的智能合约，则都位于 contracts 代码库中：https://github.com/golemfactory/golem-crowdfunding/tree/50100b27a7c6841ed430a028d100f5d45ba08fb1/contracts</w:t>
        <w:br w:type="textWrapping"/>
        <w:t xml:space="preserve">其中最重要的是 Token.sol 这个文件，其中注明了众筹结束后的操作流程：</w:t>
        <w:br w:type="textWrapping"/>
        <w:br w:type="textWrapping"/>
      </w:r>
      <w:r w:rsidDel="00000000" w:rsidR="00000000" w:rsidRPr="00000000">
        <w:rPr>
          <w:rFonts w:ascii="Calibri" w:cs="Calibri" w:eastAsia="Calibri" w:hAnsi="Calibri"/>
        </w:rPr>
        <w:drawing>
          <wp:inline distB="0" distT="0" distL="0" distR="0">
            <wp:extent cx="5486400" cy="4040505"/>
            <wp:effectExtent b="0" l="0" r="0" t="0"/>
            <wp:docPr id="7" name="image23.png"/>
            <a:graphic>
              <a:graphicData uri="http://schemas.openxmlformats.org/drawingml/2006/picture">
                <pic:pic>
                  <pic:nvPicPr>
                    <pic:cNvPr id="0" name="image23.png"/>
                    <pic:cNvPicPr preferRelativeResize="0"/>
                  </pic:nvPicPr>
                  <pic:blipFill>
                    <a:blip r:embed="rId30"/>
                    <a:srcRect b="0" l="0" r="0" t="0"/>
                    <a:stretch>
                      <a:fillRect/>
                    </a:stretch>
                  </pic:blipFill>
                  <pic:spPr>
                    <a:xfrm>
                      <a:off x="0" y="0"/>
                      <a:ext cx="5486400" cy="4040505"/>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B9">
      <w:pPr>
        <w:pStyle w:val="Heading5"/>
        <w:contextualSpacing w:val="0"/>
        <w:rPr/>
      </w:pPr>
      <w:bookmarkStart w:colFirst="0" w:colLast="0" w:name="_7ilwq4ylmyzk" w:id="11"/>
      <w:bookmarkEnd w:id="11"/>
      <w:r w:rsidDel="00000000" w:rsidR="00000000" w:rsidRPr="00000000">
        <w:rPr>
          <w:rFonts w:ascii="Arial Unicode MS" w:cs="Arial Unicode MS" w:eastAsia="Arial Unicode MS" w:hAnsi="Arial Unicode MS"/>
          <w:rtl w:val="0"/>
        </w:rPr>
        <w:t xml:space="preserve">锁仓代码检查</w:t>
        <w:br w:type="textWrapping"/>
      </w:r>
    </w:p>
    <w:p w:rsidR="00000000" w:rsidDel="00000000" w:rsidP="00000000" w:rsidRDefault="00000000" w:rsidRPr="00000000" w14:paraId="000000BA">
      <w:pPr>
        <w:contextualSpacing w:val="0"/>
        <w:rPr>
          <w:color w:val="579a78"/>
        </w:rPr>
      </w:pPr>
      <w:r w:rsidDel="00000000" w:rsidR="00000000" w:rsidRPr="00000000">
        <w:rPr>
          <w:rFonts w:ascii="Arial Unicode MS" w:cs="Arial Unicode MS" w:eastAsia="Arial Unicode MS" w:hAnsi="Arial Unicode MS"/>
          <w:rtl w:val="0"/>
        </w:rPr>
        <w:t xml:space="preserve">关于代币 GNT 的分配和使用，在以下合约中可以看到，在总共 10 亿个 GNT中，有 12% 归项目方（Golem Factory）,6% 归开发人员。这 18% 都有锁定期半年。</w:t>
        <w:br w:type="textWrapping"/>
      </w:r>
      <w:r w:rsidDel="00000000" w:rsidR="00000000" w:rsidRPr="00000000">
        <w:rPr>
          <w:rFonts w:ascii="Calibri" w:cs="Calibri" w:eastAsia="Calibri" w:hAnsi="Calibri"/>
        </w:rPr>
        <w:drawing>
          <wp:inline distB="0" distT="0" distL="0" distR="0">
            <wp:extent cx="5486400" cy="4535805"/>
            <wp:effectExtent b="0" l="0" r="0" t="0"/>
            <wp:docPr id="39" name="image83.png"/>
            <a:graphic>
              <a:graphicData uri="http://schemas.openxmlformats.org/drawingml/2006/picture">
                <pic:pic>
                  <pic:nvPicPr>
                    <pic:cNvPr id="0" name="image83.png"/>
                    <pic:cNvPicPr preferRelativeResize="0"/>
                  </pic:nvPicPr>
                  <pic:blipFill>
                    <a:blip r:embed="rId31"/>
                    <a:srcRect b="0" l="0" r="0" t="0"/>
                    <a:stretch>
                      <a:fillRect/>
                    </a:stretch>
                  </pic:blipFill>
                  <pic:spPr>
                    <a:xfrm>
                      <a:off x="0" y="0"/>
                      <a:ext cx="5486400" cy="4535805"/>
                    </a:xfrm>
                    <a:prstGeom prst="rect"/>
                    <a:ln/>
                  </pic:spPr>
                </pic:pic>
              </a:graphicData>
            </a:graphic>
          </wp:inline>
        </w:drawing>
      </w:r>
      <w:r w:rsidDel="00000000" w:rsidR="00000000" w:rsidRPr="00000000">
        <w:rPr>
          <w:rtl w:val="0"/>
        </w:rPr>
        <w:br w:type="textWrapping"/>
      </w:r>
      <w:r w:rsidDel="00000000" w:rsidR="00000000" w:rsidRPr="00000000">
        <w:rPr>
          <w:rtl w:val="0"/>
        </w:rPr>
      </w:r>
    </w:p>
    <w:p w:rsidR="00000000" w:rsidDel="00000000" w:rsidP="00000000" w:rsidRDefault="00000000" w:rsidRPr="00000000" w14:paraId="000000BB">
      <w:pPr>
        <w:ind w:left="0" w:firstLine="0"/>
        <w:contextualSpacing w:val="0"/>
        <w:rPr>
          <w:color w:val="579a78"/>
        </w:rPr>
      </w:pPr>
      <w:r w:rsidDel="00000000" w:rsidR="00000000" w:rsidRPr="00000000">
        <w:rPr>
          <w:rFonts w:ascii="Arial Unicode MS" w:cs="Arial Unicode MS" w:eastAsia="Arial Unicode MS" w:hAnsi="Arial Unicode MS"/>
          <w:color w:val="579a78"/>
          <w:rtl w:val="0"/>
        </w:rPr>
        <w:t xml:space="preserve">标准共识分析：</w:t>
      </w:r>
    </w:p>
    <w:p w:rsidR="00000000" w:rsidDel="00000000" w:rsidP="00000000" w:rsidRDefault="00000000" w:rsidRPr="00000000" w14:paraId="000000BC">
      <w:pPr>
        <w:contextualSpacing w:val="0"/>
        <w:rPr/>
      </w:pPr>
      <w:r w:rsidDel="00000000" w:rsidR="00000000" w:rsidRPr="00000000">
        <w:rPr>
          <w:rtl w:val="0"/>
        </w:rPr>
      </w:r>
    </w:p>
    <w:p w:rsidR="00000000" w:rsidDel="00000000" w:rsidP="00000000" w:rsidRDefault="00000000" w:rsidRPr="00000000" w14:paraId="000000BD">
      <w:pPr>
        <w:contextualSpacing w:val="0"/>
        <w:rPr/>
      </w:pPr>
      <w:r w:rsidDel="00000000" w:rsidR="00000000" w:rsidRPr="00000000">
        <w:rPr>
          <w:rFonts w:ascii="Arial Unicode MS" w:cs="Arial Unicode MS" w:eastAsia="Arial Unicode MS" w:hAnsi="Arial Unicode MS"/>
          <w:rtl w:val="0"/>
        </w:rPr>
        <w:t xml:space="preserve">整体来说，</w:t>
      </w:r>
      <w:r w:rsidDel="00000000" w:rsidR="00000000" w:rsidRPr="00000000">
        <w:rPr>
          <w:rFonts w:ascii="Arial Unicode MS" w:cs="Arial Unicode MS" w:eastAsia="Arial Unicode MS" w:hAnsi="Arial Unicode MS"/>
          <w:b w:val="1"/>
          <w:rtl w:val="0"/>
        </w:rPr>
        <w:t xml:space="preserve">Golem 项目代码规范、更新频繁，开发团队实力较强，且有规范的锁仓代码</w:t>
      </w:r>
      <w:r w:rsidDel="00000000" w:rsidR="00000000" w:rsidRPr="00000000">
        <w:rPr>
          <w:rFonts w:ascii="Arial Unicode MS" w:cs="Arial Unicode MS" w:eastAsia="Arial Unicode MS" w:hAnsi="Arial Unicode MS"/>
          <w:rtl w:val="0"/>
        </w:rPr>
        <w:t xml:space="preserve">。其客户端的文件渲染功能已经可以在主网上完成，不过其功能目前仅限于渲染特定格式的文件，应用范围较狭窄。</w:t>
      </w:r>
      <w:r w:rsidDel="00000000" w:rsidR="00000000" w:rsidRPr="00000000">
        <w:rPr>
          <w:rFonts w:ascii="Arial Unicode MS" w:cs="Arial Unicode MS" w:eastAsia="Arial Unicode MS" w:hAnsi="Arial Unicode MS"/>
          <w:b w:val="1"/>
          <w:rtl w:val="0"/>
        </w:rPr>
        <w:t xml:space="preserve">目前还没有看到第三方开发人员提交的应用</w:t>
      </w:r>
      <w:r w:rsidDel="00000000" w:rsidR="00000000" w:rsidRPr="00000000">
        <w:rPr>
          <w:rFonts w:ascii="Arial Unicode MS" w:cs="Arial Unicode MS" w:eastAsia="Arial Unicode MS" w:hAnsi="Arial Unicode MS"/>
          <w:rtl w:val="0"/>
        </w:rPr>
        <w:t xml:space="preserve">。</w:t>
        <w:br w:type="textWrapping"/>
        <w:br w:type="textWrapping"/>
      </w:r>
      <w:r w:rsidDel="00000000" w:rsidR="00000000" w:rsidRPr="00000000">
        <w:rPr>
          <w:rtl w:val="0"/>
        </w:rPr>
      </w:r>
    </w:p>
    <w:p w:rsidR="00000000" w:rsidDel="00000000" w:rsidP="00000000" w:rsidRDefault="00000000" w:rsidRPr="00000000" w14:paraId="000000BE">
      <w:pPr>
        <w:pStyle w:val="Heading4"/>
        <w:spacing w:after="0" w:before="0" w:lineRule="auto"/>
        <w:contextualSpacing w:val="0"/>
        <w:rPr>
          <w:rFonts w:ascii="Microsoft Yahei" w:cs="Microsoft Yahei" w:eastAsia="Microsoft Yahei" w:hAnsi="Microsoft Yahei"/>
          <w:b w:val="0"/>
          <w:sz w:val="30"/>
          <w:szCs w:val="30"/>
        </w:rPr>
      </w:pPr>
      <w:bookmarkStart w:colFirst="0" w:colLast="0" w:name="_xox66e2k6147" w:id="12"/>
      <w:bookmarkEnd w:id="12"/>
      <w:r w:rsidDel="00000000" w:rsidR="00000000" w:rsidRPr="00000000">
        <w:rPr>
          <w:rFonts w:ascii="Microsoft Yahei" w:cs="Microsoft Yahei" w:eastAsia="Microsoft Yahei" w:hAnsi="Microsoft Yahei"/>
          <w:b w:val="0"/>
          <w:sz w:val="30"/>
          <w:szCs w:val="30"/>
          <w:rtl w:val="0"/>
        </w:rPr>
        <w:t xml:space="preserve">Token 生态系统</w:t>
      </w:r>
    </w:p>
    <w:p w:rsidR="00000000" w:rsidDel="00000000" w:rsidP="00000000" w:rsidRDefault="00000000" w:rsidRPr="00000000" w14:paraId="000000BF">
      <w:pPr>
        <w:contextualSpacing w:val="0"/>
        <w:rPr/>
      </w:pPr>
      <w:r w:rsidDel="00000000" w:rsidR="00000000" w:rsidRPr="00000000">
        <w:rPr>
          <w:rtl w:val="0"/>
        </w:rPr>
      </w:r>
    </w:p>
    <w:p w:rsidR="00000000" w:rsidDel="00000000" w:rsidP="00000000" w:rsidRDefault="00000000" w:rsidRPr="00000000" w14:paraId="000000C0">
      <w:pPr>
        <w:contextualSpacing w:val="0"/>
        <w:rPr/>
      </w:pPr>
      <w:r w:rsidDel="00000000" w:rsidR="00000000" w:rsidRPr="00000000">
        <w:rPr>
          <w:rFonts w:ascii="Arial Unicode MS" w:cs="Arial Unicode MS" w:eastAsia="Arial Unicode MS" w:hAnsi="Arial Unicode MS"/>
          <w:rtl w:val="0"/>
        </w:rPr>
        <w:t xml:space="preserve">代币分布</w:t>
      </w:r>
    </w:p>
    <w:p w:rsidR="00000000" w:rsidDel="00000000" w:rsidP="00000000" w:rsidRDefault="00000000" w:rsidRPr="00000000" w14:paraId="000000C1">
      <w:pPr>
        <w:contextualSpacing w:val="0"/>
        <w:rPr/>
      </w:pPr>
      <w:r w:rsidDel="00000000" w:rsidR="00000000" w:rsidRPr="00000000">
        <w:rPr>
          <w:rtl w:val="0"/>
        </w:rPr>
      </w:r>
    </w:p>
    <w:p w:rsidR="00000000" w:rsidDel="00000000" w:rsidP="00000000" w:rsidRDefault="00000000" w:rsidRPr="00000000" w14:paraId="000000C2">
      <w:pPr>
        <w:contextualSpacing w:val="0"/>
        <w:rPr/>
      </w:pPr>
      <w:r w:rsidDel="00000000" w:rsidR="00000000" w:rsidRPr="00000000">
        <w:rPr>
          <w:rFonts w:ascii="Arial Unicode MS" w:cs="Arial Unicode MS" w:eastAsia="Arial Unicode MS" w:hAnsi="Arial Unicode MS"/>
          <w:rtl w:val="0"/>
        </w:rPr>
        <w:t xml:space="preserve">根据官方白皮书披露，项目共发行 1,000,000,000 GNT。官方 GitHub 代码中显示，团队及Golem Factory GmbH 公司所持有的代币具有半年的锁仓期，锁仓从 ICO 结束开始，半年之后一次性将 18% 的代币释放到多个地址中。其具体分配如下：</w:t>
      </w:r>
    </w:p>
    <w:p w:rsidR="00000000" w:rsidDel="00000000" w:rsidP="00000000" w:rsidRDefault="00000000" w:rsidRPr="00000000" w14:paraId="000000C3">
      <w:pPr>
        <w:contextualSpacing w:val="0"/>
        <w:rPr/>
      </w:pPr>
      <w:r w:rsidDel="00000000" w:rsidR="00000000" w:rsidRPr="00000000">
        <w:rPr>
          <w:rtl w:val="0"/>
        </w:rPr>
      </w:r>
    </w:p>
    <w:p w:rsidR="00000000" w:rsidDel="00000000" w:rsidP="00000000" w:rsidRDefault="00000000" w:rsidRPr="00000000" w14:paraId="000000C4">
      <w:pPr>
        <w:contextualSpacing w:val="0"/>
        <w:rPr/>
      </w:pPr>
      <w:r w:rsidDel="00000000" w:rsidR="00000000" w:rsidRPr="00000000">
        <w:rPr>
          <w:rtl w:val="0"/>
        </w:rPr>
      </w:r>
    </w:p>
    <w:p w:rsidR="00000000" w:rsidDel="00000000" w:rsidP="00000000" w:rsidRDefault="00000000" w:rsidRPr="00000000" w14:paraId="000000C5">
      <w:pPr>
        <w:contextualSpacing w:val="0"/>
        <w:rPr/>
      </w:pPr>
      <w:r w:rsidDel="00000000" w:rsidR="00000000" w:rsidRPr="00000000">
        <w:rPr>
          <w:rtl w:val="0"/>
        </w:rPr>
      </w:r>
    </w:p>
    <w:p w:rsidR="00000000" w:rsidDel="00000000" w:rsidP="00000000" w:rsidRDefault="00000000" w:rsidRPr="00000000" w14:paraId="000000C6">
      <w:pPr>
        <w:contextualSpacing w:val="0"/>
        <w:rPr/>
      </w:pPr>
      <w:r w:rsidDel="00000000" w:rsidR="00000000" w:rsidRPr="00000000">
        <w:rPr>
          <w:rtl w:val="0"/>
        </w:rPr>
      </w:r>
    </w:p>
    <w:tbl>
      <w:tblPr>
        <w:tblStyle w:val="Table1"/>
        <w:tblW w:w="471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45"/>
        <w:gridCol w:w="1665"/>
        <w:tblGridChange w:id="0">
          <w:tblGrid>
            <w:gridCol w:w="3045"/>
            <w:gridCol w:w="1665"/>
          </w:tblGrid>
        </w:tblGridChange>
      </w:tblGrid>
      <w:tr>
        <w:trPr>
          <w:trHeight w:val="500" w:hRule="atLeast"/>
        </w:trPr>
        <w:tc>
          <w:tcPr>
            <w:shd w:fill="999999" w:val="clear"/>
            <w:tcMar>
              <w:top w:w="100.0" w:type="dxa"/>
              <w:left w:w="100.0" w:type="dxa"/>
              <w:bottom w:w="100.0" w:type="dxa"/>
              <w:right w:w="100.0" w:type="dxa"/>
            </w:tcMar>
            <w:vAlign w:val="top"/>
          </w:tcPr>
          <w:p w:rsidR="00000000" w:rsidDel="00000000" w:rsidP="00000000" w:rsidRDefault="00000000" w:rsidRPr="00000000" w14:paraId="000000C7">
            <w:pPr>
              <w:widowControl w:val="0"/>
              <w:spacing w:line="240" w:lineRule="auto"/>
              <w:contextualSpacing w:val="0"/>
              <w:jc w:val="center"/>
              <w:rPr>
                <w:b w:val="1"/>
              </w:rPr>
            </w:pPr>
            <w:r w:rsidDel="00000000" w:rsidR="00000000" w:rsidRPr="00000000">
              <w:rPr>
                <w:rFonts w:ascii="Arial Unicode MS" w:cs="Arial Unicode MS" w:eastAsia="Arial Unicode MS" w:hAnsi="Arial Unicode MS"/>
                <w:b w:val="1"/>
                <w:rtl w:val="0"/>
              </w:rPr>
              <w:t xml:space="preserve">分配来源</w:t>
            </w:r>
          </w:p>
        </w:tc>
        <w:tc>
          <w:tcPr>
            <w:shd w:fill="999999" w:val="clear"/>
            <w:tcMar>
              <w:top w:w="100.0" w:type="dxa"/>
              <w:left w:w="100.0" w:type="dxa"/>
              <w:bottom w:w="100.0" w:type="dxa"/>
              <w:right w:w="100.0" w:type="dxa"/>
            </w:tcMar>
            <w:vAlign w:val="top"/>
          </w:tcPr>
          <w:p w:rsidR="00000000" w:rsidDel="00000000" w:rsidP="00000000" w:rsidRDefault="00000000" w:rsidRPr="00000000" w14:paraId="000000C8">
            <w:pPr>
              <w:widowControl w:val="0"/>
              <w:spacing w:line="240" w:lineRule="auto"/>
              <w:contextualSpacing w:val="0"/>
              <w:jc w:val="center"/>
              <w:rPr>
                <w:b w:val="1"/>
              </w:rPr>
            </w:pPr>
            <w:r w:rsidDel="00000000" w:rsidR="00000000" w:rsidRPr="00000000">
              <w:rPr>
                <w:rFonts w:ascii="Arial Unicode MS" w:cs="Arial Unicode MS" w:eastAsia="Arial Unicode MS" w:hAnsi="Arial Unicode MS"/>
                <w:b w:val="1"/>
                <w:rtl w:val="0"/>
              </w:rPr>
              <w:t xml:space="preserve">比例</w:t>
            </w:r>
          </w:p>
        </w:tc>
      </w:tr>
      <w:tr>
        <w:trPr>
          <w:trHeight w:val="360" w:hRule="atLeast"/>
        </w:trPr>
        <w:tc>
          <w:tcPr>
            <w:shd w:fill="auto" w:val="clear"/>
            <w:tcMar>
              <w:top w:w="100.0" w:type="dxa"/>
              <w:left w:w="100.0" w:type="dxa"/>
              <w:bottom w:w="100.0" w:type="dxa"/>
              <w:right w:w="100.0" w:type="dxa"/>
            </w:tcMar>
            <w:vAlign w:val="center"/>
          </w:tcPr>
          <w:p w:rsidR="00000000" w:rsidDel="00000000" w:rsidP="00000000" w:rsidRDefault="00000000" w:rsidRPr="00000000" w14:paraId="000000C9">
            <w:pPr>
              <w:widowControl w:val="0"/>
              <w:spacing w:line="240" w:lineRule="auto"/>
              <w:contextualSpacing w:val="0"/>
              <w:jc w:val="center"/>
              <w:rPr/>
            </w:pPr>
            <w:r w:rsidDel="00000000" w:rsidR="00000000" w:rsidRPr="00000000">
              <w:rPr>
                <w:rtl w:val="0"/>
              </w:rPr>
              <w:t xml:space="preserve">ICO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CA">
            <w:pPr>
              <w:widowControl w:val="0"/>
              <w:spacing w:line="240" w:lineRule="auto"/>
              <w:contextualSpacing w:val="0"/>
              <w:jc w:val="center"/>
              <w:rPr/>
            </w:pPr>
            <w:r w:rsidDel="00000000" w:rsidR="00000000" w:rsidRPr="00000000">
              <w:rPr>
                <w:rtl w:val="0"/>
              </w:rPr>
              <w:t xml:space="preserve">82%</w:t>
            </w:r>
          </w:p>
        </w:tc>
      </w:tr>
      <w:tr>
        <w:trPr>
          <w:trHeight w:val="360" w:hRule="atLeast"/>
        </w:trPr>
        <w:tc>
          <w:tcPr>
            <w:shd w:fill="auto" w:val="clear"/>
            <w:tcMar>
              <w:top w:w="100.0" w:type="dxa"/>
              <w:left w:w="100.0" w:type="dxa"/>
              <w:bottom w:w="100.0" w:type="dxa"/>
              <w:right w:w="100.0" w:type="dxa"/>
            </w:tcMar>
            <w:vAlign w:val="center"/>
          </w:tcPr>
          <w:p w:rsidR="00000000" w:rsidDel="00000000" w:rsidP="00000000" w:rsidRDefault="00000000" w:rsidRPr="00000000" w14:paraId="000000CB">
            <w:pPr>
              <w:widowControl w:val="0"/>
              <w:spacing w:line="240" w:lineRule="auto"/>
              <w:contextualSpacing w:val="0"/>
              <w:jc w:val="center"/>
              <w:rPr/>
            </w:pPr>
            <w:r w:rsidDel="00000000" w:rsidR="00000000" w:rsidRPr="00000000">
              <w:rPr>
                <w:rFonts w:ascii="Arial Unicode MS" w:cs="Arial Unicode MS" w:eastAsia="Arial Unicode MS" w:hAnsi="Arial Unicode MS"/>
                <w:rtl w:val="0"/>
              </w:rPr>
              <w:t xml:space="preserve">Golem Factory GmbH 公司</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CC">
            <w:pPr>
              <w:widowControl w:val="0"/>
              <w:spacing w:line="240" w:lineRule="auto"/>
              <w:contextualSpacing w:val="0"/>
              <w:jc w:val="center"/>
              <w:rPr/>
            </w:pPr>
            <w:r w:rsidDel="00000000" w:rsidR="00000000" w:rsidRPr="00000000">
              <w:rPr>
                <w:rtl w:val="0"/>
              </w:rPr>
              <w:t xml:space="preserve">12%</w:t>
            </w:r>
          </w:p>
        </w:tc>
      </w:tr>
      <w:tr>
        <w:trPr>
          <w:trHeight w:val="360" w:hRule="atLeast"/>
        </w:trPr>
        <w:tc>
          <w:tcPr>
            <w:shd w:fill="auto" w:val="clear"/>
            <w:tcMar>
              <w:top w:w="100.0" w:type="dxa"/>
              <w:left w:w="100.0" w:type="dxa"/>
              <w:bottom w:w="100.0" w:type="dxa"/>
              <w:right w:w="100.0" w:type="dxa"/>
            </w:tcMar>
            <w:vAlign w:val="center"/>
          </w:tcPr>
          <w:p w:rsidR="00000000" w:rsidDel="00000000" w:rsidP="00000000" w:rsidRDefault="00000000" w:rsidRPr="00000000" w14:paraId="000000CD">
            <w:pPr>
              <w:widowControl w:val="0"/>
              <w:spacing w:line="240" w:lineRule="auto"/>
              <w:contextualSpacing w:val="0"/>
              <w:jc w:val="center"/>
              <w:rPr/>
            </w:pPr>
            <w:r w:rsidDel="00000000" w:rsidR="00000000" w:rsidRPr="00000000">
              <w:rPr>
                <w:rFonts w:ascii="Arial Unicode MS" w:cs="Arial Unicode MS" w:eastAsia="Arial Unicode MS" w:hAnsi="Arial Unicode MS"/>
                <w:rtl w:val="0"/>
              </w:rPr>
              <w:t xml:space="preserve">团队</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CE">
            <w:pPr>
              <w:widowControl w:val="0"/>
              <w:spacing w:line="240" w:lineRule="auto"/>
              <w:contextualSpacing w:val="0"/>
              <w:jc w:val="center"/>
              <w:rPr/>
            </w:pPr>
            <w:r w:rsidDel="00000000" w:rsidR="00000000" w:rsidRPr="00000000">
              <w:rPr>
                <w:rtl w:val="0"/>
              </w:rPr>
              <w:t xml:space="preserve">6%</w:t>
            </w:r>
          </w:p>
        </w:tc>
      </w:tr>
    </w:tbl>
    <w:p w:rsidR="00000000" w:rsidDel="00000000" w:rsidP="00000000" w:rsidRDefault="00000000" w:rsidRPr="00000000" w14:paraId="000000CF">
      <w:pPr>
        <w:contextualSpacing w:val="0"/>
        <w:rPr/>
      </w:pPr>
      <w:r w:rsidDel="00000000" w:rsidR="00000000" w:rsidRPr="00000000">
        <w:rPr>
          <w:rtl w:val="0"/>
        </w:rPr>
      </w:r>
    </w:p>
    <w:p w:rsidR="00000000" w:rsidDel="00000000" w:rsidP="00000000" w:rsidRDefault="00000000" w:rsidRPr="00000000" w14:paraId="000000D0">
      <w:pPr>
        <w:pStyle w:val="Heading5"/>
        <w:contextualSpacing w:val="0"/>
        <w:rPr/>
      </w:pPr>
      <w:bookmarkStart w:colFirst="0" w:colLast="0" w:name="_wsnxndyjaqbz" w:id="13"/>
      <w:bookmarkEnd w:id="13"/>
      <w:r w:rsidDel="00000000" w:rsidR="00000000" w:rsidRPr="00000000">
        <w:rPr>
          <w:rFonts w:ascii="Arial Unicode MS" w:cs="Arial Unicode MS" w:eastAsia="Arial Unicode MS" w:hAnsi="Arial Unicode MS"/>
          <w:rtl w:val="0"/>
        </w:rPr>
        <w:t xml:space="preserve">代币 Token 主要用途</w:t>
      </w:r>
    </w:p>
    <w:p w:rsidR="00000000" w:rsidDel="00000000" w:rsidP="00000000" w:rsidRDefault="00000000" w:rsidRPr="00000000" w14:paraId="000000D1">
      <w:pPr>
        <w:contextualSpacing w:val="0"/>
        <w:rPr/>
      </w:pPr>
      <w:r w:rsidDel="00000000" w:rsidR="00000000" w:rsidRPr="00000000">
        <w:rPr>
          <w:rtl w:val="0"/>
        </w:rPr>
      </w:r>
    </w:p>
    <w:p w:rsidR="00000000" w:rsidDel="00000000" w:rsidP="00000000" w:rsidRDefault="00000000" w:rsidRPr="00000000" w14:paraId="000000D2">
      <w:pPr>
        <w:contextualSpacing w:val="0"/>
        <w:rPr/>
      </w:pPr>
      <w:r w:rsidDel="00000000" w:rsidR="00000000" w:rsidRPr="00000000">
        <w:rPr>
          <w:rFonts w:ascii="Arial Unicode MS" w:cs="Arial Unicode MS" w:eastAsia="Arial Unicode MS" w:hAnsi="Arial Unicode MS"/>
          <w:rtl w:val="0"/>
        </w:rPr>
        <w:t xml:space="preserve">作为工作任务的结算费用：任务提交者需支付一定的 GNT 给任务工作者，作为工作任务的结算费用</w:t>
      </w:r>
      <w:r w:rsidDel="00000000" w:rsidR="00000000" w:rsidRPr="00000000">
        <w:rPr>
          <w:rFonts w:ascii="Arial Unicode MS" w:cs="Arial Unicode MS" w:eastAsia="Arial Unicode MS" w:hAnsi="Arial Unicode MS"/>
          <w:rtl w:val="0"/>
        </w:rPr>
        <w:t xml:space="preserve">。</w:t>
      </w:r>
      <w:r w:rsidDel="00000000" w:rsidR="00000000" w:rsidRPr="00000000">
        <w:rPr>
          <w:rtl w:val="0"/>
        </w:rPr>
      </w:r>
    </w:p>
    <w:p w:rsidR="00000000" w:rsidDel="00000000" w:rsidP="00000000" w:rsidRDefault="00000000" w:rsidRPr="00000000" w14:paraId="000000D3">
      <w:pPr>
        <w:contextualSpacing w:val="0"/>
        <w:rPr/>
      </w:pPr>
      <w:r w:rsidDel="00000000" w:rsidR="00000000" w:rsidRPr="00000000">
        <w:rPr>
          <w:rtl w:val="0"/>
        </w:rPr>
      </w:r>
    </w:p>
    <w:p w:rsidR="00000000" w:rsidDel="00000000" w:rsidP="00000000" w:rsidRDefault="00000000" w:rsidRPr="00000000" w14:paraId="000000D4">
      <w:pPr>
        <w:pStyle w:val="Heading5"/>
        <w:contextualSpacing w:val="0"/>
        <w:rPr/>
      </w:pPr>
      <w:bookmarkStart w:colFirst="0" w:colLast="0" w:name="_v6skpmd3uh95" w:id="14"/>
      <w:bookmarkEnd w:id="14"/>
      <w:r w:rsidDel="00000000" w:rsidR="00000000" w:rsidRPr="00000000">
        <w:rPr>
          <w:rFonts w:ascii="Arial Unicode MS" w:cs="Arial Unicode MS" w:eastAsia="Arial Unicode MS" w:hAnsi="Arial Unicode MS"/>
          <w:rtl w:val="0"/>
        </w:rPr>
        <w:t xml:space="preserve">共识机制</w:t>
      </w:r>
    </w:p>
    <w:p w:rsidR="00000000" w:rsidDel="00000000" w:rsidP="00000000" w:rsidRDefault="00000000" w:rsidRPr="00000000" w14:paraId="000000D5">
      <w:pPr>
        <w:pStyle w:val="Heading2"/>
        <w:contextualSpacing w:val="0"/>
        <w:rPr/>
      </w:pPr>
      <w:bookmarkStart w:colFirst="0" w:colLast="0" w:name="_elm617gnqqn0" w:id="15"/>
      <w:bookmarkEnd w:id="15"/>
      <w:r w:rsidDel="00000000" w:rsidR="00000000" w:rsidRPr="00000000">
        <w:rPr>
          <w:rtl w:val="0"/>
        </w:rPr>
        <w:t xml:space="preserve">G</w:t>
      </w:r>
      <w:r w:rsidDel="00000000" w:rsidR="00000000" w:rsidRPr="00000000">
        <w:rPr>
          <w:rFonts w:ascii="Arial Unicode MS" w:cs="Arial Unicode MS" w:eastAsia="Arial Unicode MS" w:hAnsi="Arial Unicode MS"/>
          <w:rtl w:val="0"/>
        </w:rPr>
        <w:t xml:space="preserve">olem 项目主要以以太坊进行代币的价值流转，因此没有原创的共识机制。</w:t>
      </w:r>
      <w:r w:rsidDel="00000000" w:rsidR="00000000" w:rsidRPr="00000000">
        <w:rPr>
          <w:rtl w:val="0"/>
        </w:rPr>
      </w:r>
    </w:p>
    <w:p w:rsidR="00000000" w:rsidDel="00000000" w:rsidP="00000000" w:rsidRDefault="00000000" w:rsidRPr="00000000" w14:paraId="000000D6">
      <w:pPr>
        <w:contextualSpacing w:val="0"/>
        <w:rPr/>
      </w:pPr>
      <w:r w:rsidDel="00000000" w:rsidR="00000000" w:rsidRPr="00000000">
        <w:rPr>
          <w:rtl w:val="0"/>
        </w:rPr>
      </w:r>
    </w:p>
    <w:p w:rsidR="00000000" w:rsidDel="00000000" w:rsidP="00000000" w:rsidRDefault="00000000" w:rsidRPr="00000000" w14:paraId="000000D7">
      <w:pPr>
        <w:contextualSpacing w:val="0"/>
        <w:rPr>
          <w:color w:val="579a78"/>
        </w:rPr>
      </w:pPr>
      <w:r w:rsidDel="00000000" w:rsidR="00000000" w:rsidRPr="00000000">
        <w:rPr>
          <w:rFonts w:ascii="Arial Unicode MS" w:cs="Arial Unicode MS" w:eastAsia="Arial Unicode MS" w:hAnsi="Arial Unicode MS"/>
          <w:color w:val="579a78"/>
          <w:rtl w:val="0"/>
        </w:rPr>
        <w:t xml:space="preserve">标准共识分析：</w:t>
      </w:r>
    </w:p>
    <w:p w:rsidR="00000000" w:rsidDel="00000000" w:rsidP="00000000" w:rsidRDefault="00000000" w:rsidRPr="00000000" w14:paraId="000000D8">
      <w:pPr>
        <w:contextualSpacing w:val="0"/>
        <w:rPr/>
      </w:pPr>
      <w:r w:rsidDel="00000000" w:rsidR="00000000" w:rsidRPr="00000000">
        <w:rPr>
          <w:rtl w:val="0"/>
        </w:rPr>
      </w:r>
    </w:p>
    <w:p w:rsidR="00000000" w:rsidDel="00000000" w:rsidP="00000000" w:rsidRDefault="00000000" w:rsidRPr="00000000" w14:paraId="000000D9">
      <w:pPr>
        <w:contextualSpacing w:val="0"/>
        <w:rPr>
          <w:b w:val="1"/>
        </w:rPr>
      </w:pPr>
      <w:r w:rsidDel="00000000" w:rsidR="00000000" w:rsidRPr="00000000">
        <w:rPr>
          <w:rFonts w:ascii="Arial Unicode MS" w:cs="Arial Unicode MS" w:eastAsia="Arial Unicode MS" w:hAnsi="Arial Unicode MS"/>
          <w:rtl w:val="0"/>
        </w:rPr>
        <w:t xml:space="preserve">官方白皮书中披露了代币分布情况以及代币的用途。</w:t>
      </w:r>
      <w:r w:rsidDel="00000000" w:rsidR="00000000" w:rsidRPr="00000000">
        <w:rPr>
          <w:rFonts w:ascii="Arial Unicode MS" w:cs="Arial Unicode MS" w:eastAsia="Arial Unicode MS" w:hAnsi="Arial Unicode MS"/>
          <w:rtl w:val="0"/>
        </w:rPr>
        <w:t xml:space="preserve">代币分布比例较为合理，且官方虽未在白皮书中披露代币锁仓的情况，但是相应的代码中设置了 </w:t>
      </w:r>
      <w:r w:rsidDel="00000000" w:rsidR="00000000" w:rsidRPr="00000000">
        <w:rPr>
          <w:rFonts w:ascii="Arial Unicode MS" w:cs="Arial Unicode MS" w:eastAsia="Arial Unicode MS" w:hAnsi="Arial Unicode MS"/>
          <w:rtl w:val="0"/>
        </w:rPr>
        <w:t xml:space="preserve">Golem Factory GmbH 公司与团队 18%代币为期半年的锁仓计划。锁仓从 ICO 结束开始，半年之后一次性将 18% 的代币分别释放给Golem Factory GmbH 公司与团队。目前 18% 代币的锁仓已经全部释放进入流通。</w:t>
      </w:r>
      <w:r w:rsidDel="00000000" w:rsidR="00000000" w:rsidRPr="00000000">
        <w:rPr>
          <w:rtl w:val="0"/>
        </w:rPr>
      </w:r>
    </w:p>
    <w:p w:rsidR="00000000" w:rsidDel="00000000" w:rsidP="00000000" w:rsidRDefault="00000000" w:rsidRPr="00000000" w14:paraId="000000DA">
      <w:pPr>
        <w:contextualSpacing w:val="0"/>
        <w:rPr/>
      </w:pPr>
      <w:r w:rsidDel="00000000" w:rsidR="00000000" w:rsidRPr="00000000">
        <w:rPr>
          <w:rtl w:val="0"/>
        </w:rPr>
      </w:r>
    </w:p>
    <w:p w:rsidR="00000000" w:rsidDel="00000000" w:rsidP="00000000" w:rsidRDefault="00000000" w:rsidRPr="00000000" w14:paraId="000000DB">
      <w:pPr>
        <w:pStyle w:val="Heading3"/>
        <w:spacing w:before="280" w:line="360" w:lineRule="auto"/>
        <w:contextualSpacing w:val="0"/>
        <w:rPr>
          <w:b w:val="1"/>
          <w:color w:val="579a78"/>
          <w:sz w:val="36"/>
          <w:szCs w:val="36"/>
        </w:rPr>
      </w:pPr>
      <w:bookmarkStart w:colFirst="0" w:colLast="0" w:name="_aa01yp6vs5cj" w:id="16"/>
      <w:bookmarkEnd w:id="16"/>
      <w:r w:rsidDel="00000000" w:rsidR="00000000" w:rsidRPr="00000000">
        <w:rPr>
          <w:rFonts w:ascii="Arial Unicode MS" w:cs="Arial Unicode MS" w:eastAsia="Arial Unicode MS" w:hAnsi="Arial Unicode MS"/>
          <w:b w:val="1"/>
          <w:color w:val="579a78"/>
          <w:sz w:val="36"/>
          <w:szCs w:val="36"/>
          <w:rtl w:val="0"/>
        </w:rPr>
        <w:t xml:space="preserve">社群基础</w:t>
      </w:r>
    </w:p>
    <w:p w:rsidR="00000000" w:rsidDel="00000000" w:rsidP="00000000" w:rsidRDefault="00000000" w:rsidRPr="00000000" w14:paraId="000000DC">
      <w:pPr>
        <w:pStyle w:val="Heading5"/>
        <w:contextualSpacing w:val="0"/>
        <w:rPr>
          <w:rFonts w:ascii="Microsoft Yahei" w:cs="Microsoft Yahei" w:eastAsia="Microsoft Yahei" w:hAnsi="Microsoft Yahei"/>
          <w:color w:val="579a78"/>
          <w:sz w:val="30"/>
          <w:szCs w:val="30"/>
        </w:rPr>
      </w:pPr>
      <w:bookmarkStart w:colFirst="0" w:colLast="0" w:name="_sjoy852sd4c1" w:id="17"/>
      <w:bookmarkEnd w:id="17"/>
      <w:r w:rsidDel="00000000" w:rsidR="00000000" w:rsidRPr="00000000">
        <w:rPr>
          <w:rFonts w:ascii="Microsoft Yahei" w:cs="Microsoft Yahei" w:eastAsia="Microsoft Yahei" w:hAnsi="Microsoft Yahei"/>
          <w:color w:val="579a78"/>
          <w:sz w:val="30"/>
          <w:szCs w:val="30"/>
          <w:rtl w:val="0"/>
        </w:rPr>
        <w:t xml:space="preserve">用户社区</w:t>
      </w:r>
    </w:p>
    <w:p w:rsidR="00000000" w:rsidDel="00000000" w:rsidP="00000000" w:rsidRDefault="00000000" w:rsidRPr="00000000" w14:paraId="000000DD">
      <w:pPr>
        <w:contextualSpacing w:val="0"/>
        <w:rPr/>
      </w:pPr>
      <w:r w:rsidDel="00000000" w:rsidR="00000000" w:rsidRPr="00000000">
        <w:rPr>
          <w:rtl w:val="0"/>
        </w:rPr>
      </w:r>
    </w:p>
    <w:p w:rsidR="00000000" w:rsidDel="00000000" w:rsidP="00000000" w:rsidRDefault="00000000" w:rsidRPr="00000000" w14:paraId="000000DE">
      <w:pPr>
        <w:contextualSpacing w:val="0"/>
        <w:rPr/>
      </w:pPr>
      <w:r w:rsidDel="00000000" w:rsidR="00000000" w:rsidRPr="00000000">
        <w:rPr>
          <w:rFonts w:ascii="Arial Unicode MS" w:cs="Arial Unicode MS" w:eastAsia="Arial Unicode MS" w:hAnsi="Arial Unicode MS"/>
          <w:rtl w:val="0"/>
        </w:rPr>
        <w:t xml:space="preserve">Golem 社区用户成员数量较多，且多数平台上更新信息比较及时，信息内容质量较高，关于项目进展与技术内容较多。Telegram 群组用户较活跃，对于用户所提问题回答较及时。</w:t>
      </w:r>
    </w:p>
    <w:p w:rsidR="00000000" w:rsidDel="00000000" w:rsidP="00000000" w:rsidRDefault="00000000" w:rsidRPr="00000000" w14:paraId="000000DF">
      <w:pPr>
        <w:contextualSpacing w:val="0"/>
        <w:rPr/>
      </w:pPr>
      <w:r w:rsidDel="00000000" w:rsidR="00000000" w:rsidRPr="00000000">
        <w:rPr>
          <w:rtl w:val="0"/>
        </w:rPr>
      </w:r>
    </w:p>
    <w:p w:rsidR="00000000" w:rsidDel="00000000" w:rsidP="00000000" w:rsidRDefault="00000000" w:rsidRPr="00000000" w14:paraId="000000E0">
      <w:pPr>
        <w:contextualSpacing w:val="0"/>
        <w:rPr/>
      </w:pPr>
      <w:r w:rsidDel="00000000" w:rsidR="00000000" w:rsidRPr="00000000">
        <w:rPr>
          <w:rtl w:val="0"/>
        </w:rPr>
      </w:r>
    </w:p>
    <w:p w:rsidR="00000000" w:rsidDel="00000000" w:rsidP="00000000" w:rsidRDefault="00000000" w:rsidRPr="00000000" w14:paraId="000000E1">
      <w:pPr>
        <w:contextualSpacing w:val="0"/>
        <w:rPr/>
      </w:pPr>
      <w:r w:rsidDel="00000000" w:rsidR="00000000" w:rsidRPr="00000000">
        <w:rPr>
          <w:rtl w:val="0"/>
        </w:rPr>
      </w:r>
    </w:p>
    <w:p w:rsidR="00000000" w:rsidDel="00000000" w:rsidP="00000000" w:rsidRDefault="00000000" w:rsidRPr="00000000" w14:paraId="000000E2">
      <w:pPr>
        <w:contextualSpacing w:val="0"/>
        <w:rPr/>
      </w:pPr>
      <w:r w:rsidDel="00000000" w:rsidR="00000000" w:rsidRPr="00000000">
        <w:rPr>
          <w:rtl w:val="0"/>
        </w:rPr>
      </w:r>
    </w:p>
    <w:p w:rsidR="00000000" w:rsidDel="00000000" w:rsidP="00000000" w:rsidRDefault="00000000" w:rsidRPr="00000000" w14:paraId="000000E3">
      <w:pPr>
        <w:contextualSpacing w:val="0"/>
        <w:rPr/>
      </w:pPr>
      <w:r w:rsidDel="00000000" w:rsidR="00000000" w:rsidRPr="00000000">
        <w:rPr>
          <w:rtl w:val="0"/>
        </w:rPr>
      </w:r>
    </w:p>
    <w:p w:rsidR="00000000" w:rsidDel="00000000" w:rsidP="00000000" w:rsidRDefault="00000000" w:rsidRPr="00000000" w14:paraId="000000E4">
      <w:pPr>
        <w:contextualSpacing w:val="0"/>
        <w:rPr/>
      </w:pPr>
      <w:r w:rsidDel="00000000" w:rsidR="00000000" w:rsidRPr="00000000">
        <w:rPr>
          <w:rtl w:val="0"/>
        </w:rPr>
      </w:r>
    </w:p>
    <w:p w:rsidR="00000000" w:rsidDel="00000000" w:rsidP="00000000" w:rsidRDefault="00000000" w:rsidRPr="00000000" w14:paraId="000000E5">
      <w:pPr>
        <w:contextualSpacing w:val="0"/>
        <w:rPr/>
      </w:pPr>
      <w:r w:rsidDel="00000000" w:rsidR="00000000" w:rsidRPr="00000000">
        <w:rPr>
          <w:rtl w:val="0"/>
        </w:rPr>
      </w:r>
    </w:p>
    <w:p w:rsidR="00000000" w:rsidDel="00000000" w:rsidP="00000000" w:rsidRDefault="00000000" w:rsidRPr="00000000" w14:paraId="000000E6">
      <w:pPr>
        <w:contextualSpacing w:val="0"/>
        <w:rPr/>
      </w:pPr>
      <w:r w:rsidDel="00000000" w:rsidR="00000000" w:rsidRPr="00000000">
        <w:rPr>
          <w:rtl w:val="0"/>
        </w:rPr>
      </w:r>
    </w:p>
    <w:p w:rsidR="00000000" w:rsidDel="00000000" w:rsidP="00000000" w:rsidRDefault="00000000" w:rsidRPr="00000000" w14:paraId="000000E7">
      <w:pPr>
        <w:contextualSpacing w:val="0"/>
        <w:rPr/>
      </w:pPr>
      <w:r w:rsidDel="00000000" w:rsidR="00000000" w:rsidRPr="00000000">
        <w:rPr>
          <w:rtl w:val="0"/>
        </w:rPr>
      </w:r>
    </w:p>
    <w:p w:rsidR="00000000" w:rsidDel="00000000" w:rsidP="00000000" w:rsidRDefault="00000000" w:rsidRPr="00000000" w14:paraId="000000E8">
      <w:pPr>
        <w:contextualSpacing w:val="0"/>
        <w:rPr/>
      </w:pPr>
      <w:r w:rsidDel="00000000" w:rsidR="00000000" w:rsidRPr="00000000">
        <w:rPr>
          <w:rtl w:val="0"/>
        </w:rPr>
      </w:r>
    </w:p>
    <w:p w:rsidR="00000000" w:rsidDel="00000000" w:rsidP="00000000" w:rsidRDefault="00000000" w:rsidRPr="00000000" w14:paraId="000000E9">
      <w:pPr>
        <w:contextualSpacing w:val="0"/>
        <w:rPr/>
      </w:pPr>
      <w:r w:rsidDel="00000000" w:rsidR="00000000" w:rsidRPr="00000000">
        <w:rPr>
          <w:rtl w:val="0"/>
        </w:rPr>
      </w:r>
    </w:p>
    <w:p w:rsidR="00000000" w:rsidDel="00000000" w:rsidP="00000000" w:rsidRDefault="00000000" w:rsidRPr="00000000" w14:paraId="000000EA">
      <w:pPr>
        <w:contextualSpacing w:val="0"/>
        <w:rPr/>
      </w:pPr>
      <w:r w:rsidDel="00000000" w:rsidR="00000000" w:rsidRPr="00000000">
        <w:rPr>
          <w:rtl w:val="0"/>
        </w:rPr>
      </w:r>
    </w:p>
    <w:tbl>
      <w:tblPr>
        <w:tblStyle w:val="Table2"/>
        <w:tblW w:w="10035.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875"/>
        <w:gridCol w:w="5550"/>
        <w:gridCol w:w="2610"/>
        <w:tblGridChange w:id="0">
          <w:tblGrid>
            <w:gridCol w:w="1875"/>
            <w:gridCol w:w="5550"/>
            <w:gridCol w:w="2610"/>
          </w:tblGrid>
        </w:tblGridChange>
      </w:tblGrid>
      <w:tr>
        <w:trPr>
          <w:trHeight w:val="540" w:hRule="atLeast"/>
        </w:trPr>
        <w:tc>
          <w:tcPr>
            <w:tcBorders>
              <w:top w:color="000000" w:space="0" w:sz="8" w:val="single"/>
              <w:left w:color="000000" w:space="0" w:sz="8" w:val="single"/>
              <w:bottom w:color="000000" w:space="0" w:sz="8" w:val="single"/>
              <w:right w:color="000000" w:space="0" w:sz="8" w:val="single"/>
            </w:tcBorders>
            <w:shd w:fill="999999" w:val="clear"/>
            <w:tcMar>
              <w:top w:w="100.0" w:type="dxa"/>
              <w:left w:w="100.0" w:type="dxa"/>
              <w:bottom w:w="100.0" w:type="dxa"/>
              <w:right w:w="100.0" w:type="dxa"/>
            </w:tcMar>
            <w:vAlign w:val="center"/>
          </w:tcPr>
          <w:p w:rsidR="00000000" w:rsidDel="00000000" w:rsidP="00000000" w:rsidRDefault="00000000" w:rsidRPr="00000000" w14:paraId="000000EB">
            <w:pPr>
              <w:spacing w:line="240" w:lineRule="auto"/>
              <w:contextualSpacing w:val="0"/>
              <w:jc w:val="center"/>
              <w:rPr>
                <w:b w:val="1"/>
              </w:rPr>
            </w:pPr>
            <w:r w:rsidDel="00000000" w:rsidR="00000000" w:rsidRPr="00000000">
              <w:rPr>
                <w:rFonts w:ascii="Arial Unicode MS" w:cs="Arial Unicode MS" w:eastAsia="Arial Unicode MS" w:hAnsi="Arial Unicode MS"/>
                <w:b w:val="1"/>
                <w:rtl w:val="0"/>
              </w:rPr>
              <w:t xml:space="preserve">分类</w:t>
            </w:r>
          </w:p>
        </w:tc>
        <w:tc>
          <w:tcPr>
            <w:tcBorders>
              <w:top w:color="000000" w:space="0" w:sz="8" w:val="single"/>
              <w:left w:color="000000" w:space="0" w:sz="0" w:val="nil"/>
              <w:bottom w:color="000000" w:space="0" w:sz="8" w:val="single"/>
              <w:right w:color="000000" w:space="0" w:sz="8" w:val="single"/>
            </w:tcBorders>
            <w:shd w:fill="999999" w:val="clear"/>
            <w:tcMar>
              <w:top w:w="100.0" w:type="dxa"/>
              <w:left w:w="100.0" w:type="dxa"/>
              <w:bottom w:w="100.0" w:type="dxa"/>
              <w:right w:w="100.0" w:type="dxa"/>
            </w:tcMar>
            <w:vAlign w:val="center"/>
          </w:tcPr>
          <w:p w:rsidR="00000000" w:rsidDel="00000000" w:rsidP="00000000" w:rsidRDefault="00000000" w:rsidRPr="00000000" w14:paraId="000000EC">
            <w:pPr>
              <w:spacing w:line="240" w:lineRule="auto"/>
              <w:contextualSpacing w:val="0"/>
              <w:jc w:val="center"/>
              <w:rPr>
                <w:b w:val="1"/>
              </w:rPr>
            </w:pPr>
            <w:r w:rsidDel="00000000" w:rsidR="00000000" w:rsidRPr="00000000">
              <w:rPr>
                <w:rFonts w:ascii="Arial Unicode MS" w:cs="Arial Unicode MS" w:eastAsia="Arial Unicode MS" w:hAnsi="Arial Unicode MS"/>
                <w:b w:val="1"/>
                <w:rtl w:val="0"/>
              </w:rPr>
              <w:t xml:space="preserve">地址</w:t>
            </w:r>
          </w:p>
        </w:tc>
        <w:tc>
          <w:tcPr>
            <w:tcBorders>
              <w:top w:color="000000" w:space="0" w:sz="8" w:val="single"/>
              <w:left w:color="000000" w:space="0" w:sz="0" w:val="nil"/>
              <w:bottom w:color="000000" w:space="0" w:sz="8" w:val="single"/>
              <w:right w:color="000000" w:space="0" w:sz="8" w:val="single"/>
            </w:tcBorders>
            <w:shd w:fill="999999" w:val="clear"/>
            <w:tcMar>
              <w:top w:w="100.0" w:type="dxa"/>
              <w:left w:w="100.0" w:type="dxa"/>
              <w:bottom w:w="100.0" w:type="dxa"/>
              <w:right w:w="100.0" w:type="dxa"/>
            </w:tcMar>
            <w:vAlign w:val="center"/>
          </w:tcPr>
          <w:p w:rsidR="00000000" w:rsidDel="00000000" w:rsidP="00000000" w:rsidRDefault="00000000" w:rsidRPr="00000000" w14:paraId="000000ED">
            <w:pPr>
              <w:spacing w:line="240" w:lineRule="auto"/>
              <w:contextualSpacing w:val="0"/>
              <w:jc w:val="center"/>
              <w:rPr>
                <w:b w:val="1"/>
              </w:rPr>
            </w:pPr>
            <w:r w:rsidDel="00000000" w:rsidR="00000000" w:rsidRPr="00000000">
              <w:rPr>
                <w:rFonts w:ascii="Arial Unicode MS" w:cs="Arial Unicode MS" w:eastAsia="Arial Unicode MS" w:hAnsi="Arial Unicode MS"/>
                <w:b w:val="1"/>
                <w:rtl w:val="0"/>
              </w:rPr>
              <w:t xml:space="preserve">表现</w:t>
            </w:r>
          </w:p>
        </w:tc>
      </w:tr>
      <w:tr>
        <w:trPr>
          <w:trHeight w:val="54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EE">
            <w:pPr>
              <w:spacing w:line="240" w:lineRule="auto"/>
              <w:contextualSpacing w:val="0"/>
              <w:jc w:val="center"/>
              <w:rPr/>
            </w:pPr>
            <w:r w:rsidDel="00000000" w:rsidR="00000000" w:rsidRPr="00000000">
              <w:rPr>
                <w:rtl w:val="0"/>
              </w:rPr>
              <w:t xml:space="preserve">Twitter</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EF">
            <w:pPr>
              <w:spacing w:line="240" w:lineRule="auto"/>
              <w:contextualSpacing w:val="0"/>
              <w:jc w:val="center"/>
              <w:rPr/>
            </w:pPr>
            <w:r w:rsidDel="00000000" w:rsidR="00000000" w:rsidRPr="00000000">
              <w:rPr>
                <w:rtl w:val="0"/>
              </w:rPr>
              <w:t xml:space="preserve">https://twitter.com/golemproject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F0">
            <w:pPr>
              <w:spacing w:line="240" w:lineRule="auto"/>
              <w:contextualSpacing w:val="0"/>
              <w:rPr/>
            </w:pPr>
            <w:r w:rsidDel="00000000" w:rsidR="00000000" w:rsidRPr="00000000">
              <w:rPr>
                <w:rFonts w:ascii="Arial Unicode MS" w:cs="Arial Unicode MS" w:eastAsia="Arial Unicode MS" w:hAnsi="Arial Unicode MS"/>
                <w:rtl w:val="0"/>
              </w:rPr>
              <w:t xml:space="preserve">粉丝数：144k </w:t>
            </w:r>
          </w:p>
          <w:p w:rsidR="00000000" w:rsidDel="00000000" w:rsidP="00000000" w:rsidRDefault="00000000" w:rsidRPr="00000000" w14:paraId="000000F1">
            <w:pPr>
              <w:spacing w:line="240" w:lineRule="auto"/>
              <w:contextualSpacing w:val="0"/>
              <w:rPr/>
            </w:pPr>
            <w:r w:rsidDel="00000000" w:rsidR="00000000" w:rsidRPr="00000000">
              <w:rPr>
                <w:rFonts w:ascii="Arial Unicode MS" w:cs="Arial Unicode MS" w:eastAsia="Arial Unicode MS" w:hAnsi="Arial Unicode MS"/>
                <w:rtl w:val="0"/>
              </w:rPr>
              <w:t xml:space="preserve">推文：1,767</w:t>
            </w:r>
          </w:p>
        </w:tc>
      </w:tr>
      <w:tr>
        <w:trPr>
          <w:trHeight w:val="54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F2">
            <w:pPr>
              <w:spacing w:line="240" w:lineRule="auto"/>
              <w:contextualSpacing w:val="0"/>
              <w:jc w:val="center"/>
              <w:rPr/>
            </w:pPr>
            <w:r w:rsidDel="00000000" w:rsidR="00000000" w:rsidRPr="00000000">
              <w:rPr>
                <w:rtl w:val="0"/>
              </w:rPr>
              <w:t xml:space="preserve">Reddit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F3">
            <w:pPr>
              <w:spacing w:line="240" w:lineRule="auto"/>
              <w:contextualSpacing w:val="0"/>
              <w:jc w:val="center"/>
              <w:rPr/>
            </w:pPr>
            <w:r w:rsidDel="00000000" w:rsidR="00000000" w:rsidRPr="00000000">
              <w:rPr>
                <w:rtl w:val="0"/>
              </w:rPr>
              <w:t xml:space="preserve">https://www.reddit.com/r/GolemProject/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F4">
            <w:pPr>
              <w:spacing w:line="240" w:lineRule="auto"/>
              <w:contextualSpacing w:val="0"/>
              <w:rPr/>
            </w:pPr>
            <w:r w:rsidDel="00000000" w:rsidR="00000000" w:rsidRPr="00000000">
              <w:rPr>
                <w:rFonts w:ascii="Arial Unicode MS" w:cs="Arial Unicode MS" w:eastAsia="Arial Unicode MS" w:hAnsi="Arial Unicode MS"/>
                <w:rtl w:val="0"/>
              </w:rPr>
              <w:t xml:space="preserve">订阅者: 20.4k </w:t>
            </w:r>
          </w:p>
        </w:tc>
      </w:tr>
      <w:tr>
        <w:trPr>
          <w:trHeight w:val="54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F5">
            <w:pPr>
              <w:spacing w:line="240" w:lineRule="auto"/>
              <w:contextualSpacing w:val="0"/>
              <w:jc w:val="center"/>
              <w:rPr/>
            </w:pPr>
            <w:r w:rsidDel="00000000" w:rsidR="00000000" w:rsidRPr="00000000">
              <w:rPr>
                <w:rtl w:val="0"/>
              </w:rPr>
              <w:t xml:space="preserve">Facebook</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F6">
            <w:pPr>
              <w:spacing w:line="240" w:lineRule="auto"/>
              <w:contextualSpacing w:val="0"/>
              <w:jc w:val="center"/>
              <w:rPr/>
            </w:pPr>
            <w:r w:rsidDel="00000000" w:rsidR="00000000" w:rsidRPr="00000000">
              <w:rPr>
                <w:rtl w:val="0"/>
              </w:rPr>
              <w:t xml:space="preserve">https://www.facebook.com/golemproject/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F7">
            <w:pPr>
              <w:spacing w:line="240" w:lineRule="auto"/>
              <w:contextualSpacing w:val="0"/>
              <w:rPr/>
            </w:pPr>
            <w:r w:rsidDel="00000000" w:rsidR="00000000" w:rsidRPr="00000000">
              <w:rPr>
                <w:rFonts w:ascii="Arial Unicode MS" w:cs="Arial Unicode MS" w:eastAsia="Arial Unicode MS" w:hAnsi="Arial Unicode MS"/>
                <w:rtl w:val="0"/>
              </w:rPr>
              <w:t xml:space="preserve">粉丝数：12,820</w:t>
            </w:r>
          </w:p>
          <w:p w:rsidR="00000000" w:rsidDel="00000000" w:rsidP="00000000" w:rsidRDefault="00000000" w:rsidRPr="00000000" w14:paraId="000000F8">
            <w:pPr>
              <w:spacing w:line="240" w:lineRule="auto"/>
              <w:contextualSpacing w:val="0"/>
              <w:rPr/>
            </w:pPr>
            <w:r w:rsidDel="00000000" w:rsidR="00000000" w:rsidRPr="00000000">
              <w:rPr>
                <w:rFonts w:ascii="Arial Unicode MS" w:cs="Arial Unicode MS" w:eastAsia="Arial Unicode MS" w:hAnsi="Arial Unicode MS"/>
                <w:rtl w:val="0"/>
              </w:rPr>
              <w:t xml:space="preserve">点赞数：11,400</w:t>
            </w:r>
          </w:p>
        </w:tc>
      </w:tr>
      <w:tr>
        <w:trPr>
          <w:trHeight w:val="54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F9">
            <w:pPr>
              <w:spacing w:line="240" w:lineRule="auto"/>
              <w:contextualSpacing w:val="0"/>
              <w:jc w:val="center"/>
              <w:rPr/>
            </w:pPr>
            <w:r w:rsidDel="00000000" w:rsidR="00000000" w:rsidRPr="00000000">
              <w:rPr>
                <w:rtl w:val="0"/>
              </w:rPr>
              <w:t xml:space="preserve">Medium</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FA">
            <w:pPr>
              <w:spacing w:line="240" w:lineRule="auto"/>
              <w:contextualSpacing w:val="0"/>
              <w:jc w:val="center"/>
              <w:rPr/>
            </w:pPr>
            <w:r w:rsidDel="00000000" w:rsidR="00000000" w:rsidRPr="00000000">
              <w:rPr>
                <w:rtl w:val="0"/>
              </w:rPr>
              <w:t xml:space="preserve">https://medium.com/@golemproject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FB">
            <w:pPr>
              <w:spacing w:line="240" w:lineRule="auto"/>
              <w:contextualSpacing w:val="0"/>
              <w:rPr/>
            </w:pPr>
            <w:r w:rsidDel="00000000" w:rsidR="00000000" w:rsidRPr="00000000">
              <w:rPr>
                <w:rFonts w:ascii="Arial Unicode MS" w:cs="Arial Unicode MS" w:eastAsia="Arial Unicode MS" w:hAnsi="Arial Unicode MS"/>
                <w:rtl w:val="0"/>
              </w:rPr>
              <w:t xml:space="preserve">关注者：2.9k</w:t>
            </w:r>
          </w:p>
        </w:tc>
      </w:tr>
      <w:tr>
        <w:trPr>
          <w:trHeight w:val="54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FC">
            <w:pPr>
              <w:spacing w:line="240" w:lineRule="auto"/>
              <w:contextualSpacing w:val="0"/>
              <w:jc w:val="center"/>
              <w:rPr/>
            </w:pPr>
            <w:r w:rsidDel="00000000" w:rsidR="00000000" w:rsidRPr="00000000">
              <w:rPr>
                <w:rtl w:val="0"/>
              </w:rPr>
              <w:t xml:space="preserve">Telegram</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FD">
            <w:pPr>
              <w:spacing w:line="240" w:lineRule="auto"/>
              <w:contextualSpacing w:val="0"/>
              <w:jc w:val="center"/>
              <w:rPr/>
            </w:pPr>
            <w:r w:rsidDel="00000000" w:rsidR="00000000" w:rsidRPr="00000000">
              <w:rPr>
                <w:rtl w:val="0"/>
              </w:rPr>
              <w:t xml:space="preserve">https://t.me/GolemProject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FE">
            <w:pPr>
              <w:spacing w:line="240" w:lineRule="auto"/>
              <w:contextualSpacing w:val="0"/>
              <w:rPr/>
            </w:pPr>
            <w:r w:rsidDel="00000000" w:rsidR="00000000" w:rsidRPr="00000000">
              <w:rPr>
                <w:rFonts w:ascii="Arial Unicode MS" w:cs="Arial Unicode MS" w:eastAsia="Arial Unicode MS" w:hAnsi="Arial Unicode MS"/>
                <w:rtl w:val="0"/>
              </w:rPr>
              <w:t xml:space="preserve">成员数：3,307</w:t>
            </w:r>
          </w:p>
        </w:tc>
      </w:tr>
      <w:tr>
        <w:trPr>
          <w:trHeight w:val="54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FF">
            <w:pPr>
              <w:spacing w:line="240" w:lineRule="auto"/>
              <w:contextualSpacing w:val="0"/>
              <w:jc w:val="center"/>
              <w:rPr/>
            </w:pPr>
            <w:r w:rsidDel="00000000" w:rsidR="00000000" w:rsidRPr="00000000">
              <w:rPr>
                <w:rtl w:val="0"/>
              </w:rPr>
              <w:t xml:space="preserve">Youtube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00">
            <w:pPr>
              <w:spacing w:line="240" w:lineRule="auto"/>
              <w:contextualSpacing w:val="0"/>
              <w:jc w:val="center"/>
              <w:rPr/>
            </w:pPr>
            <w:r w:rsidDel="00000000" w:rsidR="00000000" w:rsidRPr="00000000">
              <w:rPr>
                <w:rtl w:val="0"/>
              </w:rPr>
              <w:t xml:space="preserve">https://www.youtube.com/channel/UCl3fxgrSML2sL3UYZrynbMg</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01">
            <w:pPr>
              <w:spacing w:line="240" w:lineRule="auto"/>
              <w:contextualSpacing w:val="0"/>
              <w:rPr/>
            </w:pPr>
            <w:r w:rsidDel="00000000" w:rsidR="00000000" w:rsidRPr="00000000">
              <w:rPr>
                <w:rFonts w:ascii="Arial Unicode MS" w:cs="Arial Unicode MS" w:eastAsia="Arial Unicode MS" w:hAnsi="Arial Unicode MS"/>
                <w:rtl w:val="0"/>
              </w:rPr>
              <w:t xml:space="preserve">订阅者：2,715</w:t>
            </w:r>
          </w:p>
        </w:tc>
      </w:tr>
    </w:tbl>
    <w:p w:rsidR="00000000" w:rsidDel="00000000" w:rsidP="00000000" w:rsidRDefault="00000000" w:rsidRPr="00000000" w14:paraId="00000102">
      <w:pPr>
        <w:contextualSpacing w:val="0"/>
        <w:rPr/>
      </w:pPr>
      <w:r w:rsidDel="00000000" w:rsidR="00000000" w:rsidRPr="00000000">
        <w:rPr>
          <w:rtl w:val="0"/>
        </w:rPr>
      </w:r>
    </w:p>
    <w:p w:rsidR="00000000" w:rsidDel="00000000" w:rsidP="00000000" w:rsidRDefault="00000000" w:rsidRPr="00000000" w14:paraId="00000103">
      <w:pPr>
        <w:contextualSpacing w:val="0"/>
        <w:rPr/>
      </w:pPr>
      <w:r w:rsidDel="00000000" w:rsidR="00000000" w:rsidRPr="00000000">
        <w:rPr>
          <w:rtl w:val="0"/>
        </w:rPr>
      </w:r>
    </w:p>
    <w:p w:rsidR="00000000" w:rsidDel="00000000" w:rsidP="00000000" w:rsidRDefault="00000000" w:rsidRPr="00000000" w14:paraId="00000104">
      <w:pPr>
        <w:pStyle w:val="Heading5"/>
        <w:keepNext w:val="1"/>
        <w:keepLines w:val="1"/>
        <w:widowControl w:val="1"/>
        <w:pBdr>
          <w:top w:space="0" w:sz="0" w:val="nil"/>
          <w:left w:space="0" w:sz="0" w:val="nil"/>
          <w:bottom w:space="0" w:sz="0" w:val="nil"/>
          <w:right w:space="0" w:sz="0" w:val="nil"/>
          <w:between w:space="0" w:sz="0" w:val="nil"/>
        </w:pBdr>
        <w:shd w:fill="auto" w:val="clear"/>
        <w:spacing w:after="80" w:before="240" w:line="276" w:lineRule="auto"/>
        <w:ind w:left="0" w:right="0" w:firstLine="0"/>
        <w:contextualSpacing w:val="0"/>
        <w:jc w:val="left"/>
        <w:rPr>
          <w:rFonts w:ascii="Microsoft Yahei" w:cs="Microsoft Yahei" w:eastAsia="Microsoft Yahei" w:hAnsi="Microsoft Yahei"/>
          <w:color w:val="579a78"/>
          <w:sz w:val="30"/>
          <w:szCs w:val="30"/>
        </w:rPr>
      </w:pPr>
      <w:bookmarkStart w:colFirst="0" w:colLast="0" w:name="_5c1qc0w30cev" w:id="18"/>
      <w:bookmarkEnd w:id="18"/>
      <w:r w:rsidDel="00000000" w:rsidR="00000000" w:rsidRPr="00000000">
        <w:rPr>
          <w:rFonts w:ascii="Microsoft Yahei" w:cs="Microsoft Yahei" w:eastAsia="Microsoft Yahei" w:hAnsi="Microsoft Yahei"/>
          <w:color w:val="579a78"/>
          <w:sz w:val="30"/>
          <w:szCs w:val="30"/>
          <w:rtl w:val="0"/>
        </w:rPr>
        <w:t xml:space="preserve">Google 趋势</w:t>
      </w:r>
    </w:p>
    <w:p w:rsidR="00000000" w:rsidDel="00000000" w:rsidP="00000000" w:rsidRDefault="00000000" w:rsidRPr="00000000" w14:paraId="00000105">
      <w:pPr>
        <w:contextualSpacing w:val="0"/>
        <w:rPr/>
      </w:pPr>
      <w:r w:rsidDel="00000000" w:rsidR="00000000" w:rsidRPr="00000000">
        <w:rPr>
          <w:rtl w:val="0"/>
        </w:rPr>
      </w:r>
    </w:p>
    <w:p w:rsidR="00000000" w:rsidDel="00000000" w:rsidP="00000000" w:rsidRDefault="00000000" w:rsidRPr="00000000" w14:paraId="00000106">
      <w:pPr>
        <w:contextualSpacing w:val="0"/>
        <w:rPr/>
      </w:pPr>
      <w:r w:rsidDel="00000000" w:rsidR="00000000" w:rsidRPr="00000000">
        <w:rPr>
          <w:rFonts w:ascii="Arial Unicode MS" w:cs="Arial Unicode MS" w:eastAsia="Arial Unicode MS" w:hAnsi="Arial Unicode MS"/>
          <w:rtl w:val="0"/>
        </w:rPr>
        <w:t xml:space="preserve">根据 Google 趋势，搜索关键词</w:t>
      </w:r>
      <w:r w:rsidDel="00000000" w:rsidR="00000000" w:rsidRPr="00000000">
        <w:rPr>
          <w:rFonts w:ascii="Arial Unicode MS" w:cs="Arial Unicode MS" w:eastAsia="Arial Unicode MS" w:hAnsi="Arial Unicode MS"/>
          <w:rtl w:val="0"/>
        </w:rPr>
        <w:t xml:space="preserve">「</w:t>
      </w:r>
      <w:r w:rsidDel="00000000" w:rsidR="00000000" w:rsidRPr="00000000">
        <w:rPr>
          <w:rtl w:val="0"/>
        </w:rPr>
        <w:t xml:space="preserve">golem </w:t>
      </w:r>
      <w:r w:rsidDel="00000000" w:rsidR="00000000" w:rsidRPr="00000000">
        <w:rPr>
          <w:rFonts w:ascii="Arial Unicode MS" w:cs="Arial Unicode MS" w:eastAsia="Arial Unicode MS" w:hAnsi="Arial Unicode MS"/>
          <w:rtl w:val="0"/>
        </w:rPr>
        <w:t xml:space="preserve">」,由于该关键词与游戏角色有关，因此搜索结果与游戏相关性较强。因此换用另一个与项目有关的关键词</w:t>
      </w:r>
      <w:r w:rsidDel="00000000" w:rsidR="00000000" w:rsidRPr="00000000">
        <w:rPr>
          <w:rFonts w:ascii="Arial Unicode MS" w:cs="Arial Unicode MS" w:eastAsia="Arial Unicode MS" w:hAnsi="Arial Unicode MS"/>
          <w:rtl w:val="0"/>
        </w:rPr>
        <w:t xml:space="preserve">「GNT」进行搜索。结果显示，搜索热度与数字货币相关性较强，搜索热度较高的地区为巴西</w:t>
      </w:r>
      <w:r w:rsidDel="00000000" w:rsidR="00000000" w:rsidRPr="00000000">
        <w:rPr>
          <w:rFonts w:ascii="Arial Unicode MS" w:cs="Arial Unicode MS" w:eastAsia="Arial Unicode MS" w:hAnsi="Arial Unicode MS"/>
          <w:rtl w:val="0"/>
        </w:rPr>
        <w:t xml:space="preserve">，其他国家和地区依次阿尔及利亚、印度、法国、尼日利亚。南美洲的所搜热度最高。</w:t>
      </w:r>
    </w:p>
    <w:p w:rsidR="00000000" w:rsidDel="00000000" w:rsidP="00000000" w:rsidRDefault="00000000" w:rsidRPr="00000000" w14:paraId="00000107">
      <w:pPr>
        <w:spacing w:line="360" w:lineRule="auto"/>
        <w:contextualSpacing w:val="0"/>
        <w:rPr>
          <w:sz w:val="20"/>
          <w:szCs w:val="20"/>
        </w:rPr>
      </w:pPr>
      <w:r w:rsidDel="00000000" w:rsidR="00000000" w:rsidRPr="00000000">
        <w:rPr>
          <w:rtl w:val="0"/>
        </w:rPr>
      </w:r>
    </w:p>
    <w:p w:rsidR="00000000" w:rsidDel="00000000" w:rsidP="00000000" w:rsidRDefault="00000000" w:rsidRPr="00000000" w14:paraId="00000108">
      <w:pPr>
        <w:spacing w:line="360" w:lineRule="auto"/>
        <w:contextualSpacing w:val="0"/>
        <w:rPr/>
      </w:pPr>
      <w:r w:rsidDel="00000000" w:rsidR="00000000" w:rsidRPr="00000000">
        <w:rPr>
          <w:rFonts w:ascii="Arial Unicode MS" w:cs="Arial Unicode MS" w:eastAsia="Arial Unicode MS" w:hAnsi="Arial Unicode MS"/>
          <w:sz w:val="20"/>
          <w:szCs w:val="20"/>
          <w:rtl w:val="0"/>
        </w:rPr>
        <w:t xml:space="preserve">下图为 Google 趋势截图:</w:t>
      </w:r>
      <w:r w:rsidDel="00000000" w:rsidR="00000000" w:rsidRPr="00000000">
        <w:rPr>
          <w:rtl w:val="0"/>
        </w:rPr>
      </w:r>
    </w:p>
    <w:p w:rsidR="00000000" w:rsidDel="00000000" w:rsidP="00000000" w:rsidRDefault="00000000" w:rsidRPr="00000000" w14:paraId="00000109">
      <w:pPr>
        <w:contextualSpacing w:val="0"/>
        <w:rPr/>
      </w:pPr>
      <w:r w:rsidDel="00000000" w:rsidR="00000000" w:rsidRPr="00000000">
        <w:rPr/>
        <w:drawing>
          <wp:inline distB="114300" distT="114300" distL="114300" distR="114300">
            <wp:extent cx="5734050" cy="2717800"/>
            <wp:effectExtent b="0" l="0" r="0" t="0"/>
            <wp:docPr id="36" name="image80.png"/>
            <a:graphic>
              <a:graphicData uri="http://schemas.openxmlformats.org/drawingml/2006/picture">
                <pic:pic>
                  <pic:nvPicPr>
                    <pic:cNvPr id="0" name="image80.png"/>
                    <pic:cNvPicPr preferRelativeResize="0"/>
                  </pic:nvPicPr>
                  <pic:blipFill>
                    <a:blip r:embed="rId32"/>
                    <a:srcRect b="0" l="0" r="0" t="0"/>
                    <a:stretch>
                      <a:fillRect/>
                    </a:stretch>
                  </pic:blipFill>
                  <pic:spPr>
                    <a:xfrm>
                      <a:off x="0" y="0"/>
                      <a:ext cx="573405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10A">
      <w:pPr>
        <w:contextualSpacing w:val="0"/>
        <w:rPr/>
      </w:pPr>
      <w:r w:rsidDel="00000000" w:rsidR="00000000" w:rsidRPr="00000000">
        <w:rPr/>
        <w:drawing>
          <wp:inline distB="114300" distT="114300" distL="114300" distR="114300">
            <wp:extent cx="5734050" cy="1993900"/>
            <wp:effectExtent b="0" l="0" r="0" t="0"/>
            <wp:docPr id="26" name="image70.png"/>
            <a:graphic>
              <a:graphicData uri="http://schemas.openxmlformats.org/drawingml/2006/picture">
                <pic:pic>
                  <pic:nvPicPr>
                    <pic:cNvPr id="0" name="image70.png"/>
                    <pic:cNvPicPr preferRelativeResize="0"/>
                  </pic:nvPicPr>
                  <pic:blipFill>
                    <a:blip r:embed="rId33"/>
                    <a:srcRect b="0" l="0" r="0" t="0"/>
                    <a:stretch>
                      <a:fillRect/>
                    </a:stretch>
                  </pic:blipFill>
                  <pic:spPr>
                    <a:xfrm>
                      <a:off x="0" y="0"/>
                      <a:ext cx="5734050" cy="1993900"/>
                    </a:xfrm>
                    <a:prstGeom prst="rect"/>
                    <a:ln/>
                  </pic:spPr>
                </pic:pic>
              </a:graphicData>
            </a:graphic>
          </wp:inline>
        </w:drawing>
      </w:r>
      <w:r w:rsidDel="00000000" w:rsidR="00000000" w:rsidRPr="00000000">
        <w:rPr>
          <w:rtl w:val="0"/>
        </w:rPr>
      </w:r>
    </w:p>
    <w:p w:rsidR="00000000" w:rsidDel="00000000" w:rsidP="00000000" w:rsidRDefault="00000000" w:rsidRPr="00000000" w14:paraId="0000010B">
      <w:pPr>
        <w:contextualSpacing w:val="0"/>
        <w:rPr/>
      </w:pPr>
      <w:r w:rsidDel="00000000" w:rsidR="00000000" w:rsidRPr="00000000">
        <w:rPr>
          <w:rtl w:val="0"/>
        </w:rPr>
      </w:r>
    </w:p>
    <w:p w:rsidR="00000000" w:rsidDel="00000000" w:rsidP="00000000" w:rsidRDefault="00000000" w:rsidRPr="00000000" w14:paraId="0000010C">
      <w:pPr>
        <w:contextualSpacing w:val="0"/>
        <w:rPr/>
      </w:pPr>
      <w:r w:rsidDel="00000000" w:rsidR="00000000" w:rsidRPr="00000000">
        <w:rPr>
          <w:rtl w:val="0"/>
        </w:rPr>
      </w:r>
    </w:p>
    <w:p w:rsidR="00000000" w:rsidDel="00000000" w:rsidP="00000000" w:rsidRDefault="00000000" w:rsidRPr="00000000" w14:paraId="0000010D">
      <w:pPr>
        <w:pStyle w:val="Heading5"/>
        <w:keepNext w:val="1"/>
        <w:keepLines w:val="1"/>
        <w:widowControl w:val="1"/>
        <w:pBdr>
          <w:top w:space="0" w:sz="0" w:val="nil"/>
          <w:left w:space="0" w:sz="0" w:val="nil"/>
          <w:bottom w:space="0" w:sz="0" w:val="nil"/>
          <w:right w:space="0" w:sz="0" w:val="nil"/>
          <w:between w:space="0" w:sz="0" w:val="nil"/>
        </w:pBdr>
        <w:shd w:fill="auto" w:val="clear"/>
        <w:spacing w:after="80" w:before="240" w:line="276" w:lineRule="auto"/>
        <w:ind w:left="0" w:right="0" w:firstLine="0"/>
        <w:contextualSpacing w:val="0"/>
        <w:jc w:val="left"/>
        <w:rPr>
          <w:rFonts w:ascii="Microsoft Yahei" w:cs="Microsoft Yahei" w:eastAsia="Microsoft Yahei" w:hAnsi="Microsoft Yahei"/>
          <w:color w:val="579a78"/>
          <w:sz w:val="30"/>
          <w:szCs w:val="30"/>
        </w:rPr>
      </w:pPr>
      <w:bookmarkStart w:colFirst="0" w:colLast="0" w:name="_tgvrj09yaw3l" w:id="19"/>
      <w:bookmarkEnd w:id="19"/>
      <w:r w:rsidDel="00000000" w:rsidR="00000000" w:rsidRPr="00000000">
        <w:rPr>
          <w:rFonts w:ascii="Microsoft Yahei" w:cs="Microsoft Yahei" w:eastAsia="Microsoft Yahei" w:hAnsi="Microsoft Yahei"/>
          <w:color w:val="579a78"/>
          <w:sz w:val="30"/>
          <w:szCs w:val="30"/>
          <w:rtl w:val="0"/>
        </w:rPr>
        <w:t xml:space="preserve">开发者社群</w:t>
      </w:r>
    </w:p>
    <w:p w:rsidR="00000000" w:rsidDel="00000000" w:rsidP="00000000" w:rsidRDefault="00000000" w:rsidRPr="00000000" w14:paraId="0000010E">
      <w:pPr>
        <w:pBdr>
          <w:top w:color="auto" w:space="0" w:sz="0" w:val="none"/>
          <w:left w:color="auto" w:space="0" w:sz="0" w:val="none"/>
          <w:bottom w:color="auto" w:space="0" w:sz="0" w:val="none"/>
          <w:right w:color="auto" w:space="0" w:sz="0" w:val="none"/>
          <w:between w:color="auto" w:space="0" w:sz="0" w:val="none"/>
        </w:pBdr>
        <w:shd w:fill="ffffff" w:val="clear"/>
        <w:spacing w:line="240" w:lineRule="auto"/>
        <w:contextualSpacing w:val="0"/>
        <w:jc w:val="both"/>
        <w:rPr>
          <w:color w:val="333333"/>
        </w:rPr>
      </w:pPr>
      <w:r w:rsidDel="00000000" w:rsidR="00000000" w:rsidRPr="00000000">
        <w:rPr>
          <w:rFonts w:ascii="Arial Unicode MS" w:cs="Arial Unicode MS" w:eastAsia="Arial Unicode MS" w:hAnsi="Arial Unicode MS"/>
          <w:color w:val="333333"/>
          <w:rtl w:val="0"/>
        </w:rPr>
        <w:t xml:space="preserve">官方的 GitHub 主页有 40 个库，其核心代码库为是 </w:t>
      </w:r>
      <w:r w:rsidDel="00000000" w:rsidR="00000000" w:rsidRPr="00000000">
        <w:rPr>
          <w:color w:val="333333"/>
          <w:highlight w:val="white"/>
          <w:rtl w:val="0"/>
        </w:rPr>
        <w:t xml:space="preserve">gloem</w:t>
      </w:r>
      <w:r w:rsidDel="00000000" w:rsidR="00000000" w:rsidRPr="00000000">
        <w:rPr>
          <w:rFonts w:ascii="Arial Unicode MS" w:cs="Arial Unicode MS" w:eastAsia="Arial Unicode MS" w:hAnsi="Arial Unicode MS"/>
          <w:color w:val="333333"/>
          <w:rtl w:val="0"/>
        </w:rPr>
        <w:t xml:space="preserve"> ，该库有  294  个 Watch、2,562 个 Star、264 个 Fork、6,700 个 Commits、161 个 Branches、25 个 Releases、32 个 Contributors。</w:t>
      </w:r>
    </w:p>
    <w:p w:rsidR="00000000" w:rsidDel="00000000" w:rsidP="00000000" w:rsidRDefault="00000000" w:rsidRPr="00000000" w14:paraId="0000010F">
      <w:pPr>
        <w:spacing w:line="240" w:lineRule="auto"/>
        <w:contextualSpacing w:val="0"/>
        <w:rPr>
          <w:color w:val="333333"/>
        </w:rPr>
      </w:pPr>
      <w:r w:rsidDel="00000000" w:rsidR="00000000" w:rsidRPr="00000000">
        <w:rPr>
          <w:rtl w:val="0"/>
        </w:rPr>
      </w:r>
    </w:p>
    <w:p w:rsidR="00000000" w:rsidDel="00000000" w:rsidP="00000000" w:rsidRDefault="00000000" w:rsidRPr="00000000" w14:paraId="00000110">
      <w:pPr>
        <w:spacing w:line="240" w:lineRule="auto"/>
        <w:contextualSpacing w:val="0"/>
        <w:rPr>
          <w:color w:val="333333"/>
        </w:rPr>
      </w:pPr>
      <w:r w:rsidDel="00000000" w:rsidR="00000000" w:rsidRPr="00000000">
        <w:rPr>
          <w:rFonts w:ascii="Arial Unicode MS" w:cs="Arial Unicode MS" w:eastAsia="Arial Unicode MS" w:hAnsi="Arial Unicode MS"/>
          <w:color w:val="333333"/>
          <w:rtl w:val="0"/>
        </w:rPr>
        <w:t xml:space="preserve">以下为 golem 在 GitHub 的核心项目主页，项目采用 python 编写，所用的软件库包括 </w:t>
      </w:r>
      <w:r w:rsidDel="00000000" w:rsidR="00000000" w:rsidRPr="00000000">
        <w:rPr>
          <w:color w:val="333333"/>
          <w:rtl w:val="0"/>
        </w:rPr>
        <w:t xml:space="preserve">Docker</w:t>
      </w:r>
    </w:p>
    <w:p w:rsidR="00000000" w:rsidDel="00000000" w:rsidP="00000000" w:rsidRDefault="00000000" w:rsidRPr="00000000" w14:paraId="00000111">
      <w:pPr>
        <w:spacing w:line="240" w:lineRule="auto"/>
        <w:contextualSpacing w:val="0"/>
        <w:rPr>
          <w:color w:val="333333"/>
        </w:rPr>
      </w:pPr>
      <w:r w:rsidDel="00000000" w:rsidR="00000000" w:rsidRPr="00000000">
        <w:rPr>
          <w:rFonts w:ascii="Arial Unicode MS" w:cs="Arial Unicode MS" w:eastAsia="Arial Unicode MS" w:hAnsi="Arial Unicode MS"/>
          <w:color w:val="333333"/>
          <w:rtl w:val="0"/>
        </w:rPr>
        <w:t xml:space="preserve">、FreeImage、Geth、OpenExr、OpenSSL、Python3、SQLite3、Pyvmmonitor。</w:t>
      </w:r>
      <w:r w:rsidDel="00000000" w:rsidR="00000000" w:rsidRPr="00000000">
        <w:rPr>
          <w:rtl w:val="0"/>
        </w:rPr>
      </w:r>
    </w:p>
    <w:p w:rsidR="00000000" w:rsidDel="00000000" w:rsidP="00000000" w:rsidRDefault="00000000" w:rsidRPr="00000000" w14:paraId="00000112">
      <w:pPr>
        <w:spacing w:line="240" w:lineRule="auto"/>
        <w:contextualSpacing w:val="0"/>
        <w:rPr/>
      </w:pPr>
      <w:r w:rsidDel="00000000" w:rsidR="00000000" w:rsidRPr="00000000">
        <w:rPr>
          <w:rtl w:val="0"/>
        </w:rPr>
      </w:r>
    </w:p>
    <w:p w:rsidR="00000000" w:rsidDel="00000000" w:rsidP="00000000" w:rsidRDefault="00000000" w:rsidRPr="00000000" w14:paraId="00000113">
      <w:pPr>
        <w:contextualSpacing w:val="0"/>
        <w:rPr/>
      </w:pPr>
      <w:r w:rsidDel="00000000" w:rsidR="00000000" w:rsidRPr="00000000">
        <w:rPr>
          <w:rFonts w:ascii="Arial Unicode MS" w:cs="Arial Unicode MS" w:eastAsia="Arial Unicode MS" w:hAnsi="Arial Unicode MS"/>
          <w:rtl w:val="0"/>
        </w:rPr>
        <w:t xml:space="preserve">核心代码库 golem 如下图：</w:t>
      </w:r>
      <w:r w:rsidDel="00000000" w:rsidR="00000000" w:rsidRPr="00000000">
        <w:rPr>
          <w:rtl w:val="0"/>
        </w:rPr>
      </w:r>
    </w:p>
    <w:p w:rsidR="00000000" w:rsidDel="00000000" w:rsidP="00000000" w:rsidRDefault="00000000" w:rsidRPr="00000000" w14:paraId="00000114">
      <w:pPr>
        <w:contextualSpacing w:val="0"/>
        <w:rPr/>
      </w:pPr>
      <w:r w:rsidDel="00000000" w:rsidR="00000000" w:rsidRPr="00000000">
        <w:rPr/>
        <w:drawing>
          <wp:inline distB="114300" distT="114300" distL="114300" distR="114300">
            <wp:extent cx="5734050" cy="2349500"/>
            <wp:effectExtent b="0" l="0" r="0" t="0"/>
            <wp:docPr id="2" name="image18.png"/>
            <a:graphic>
              <a:graphicData uri="http://schemas.openxmlformats.org/drawingml/2006/picture">
                <pic:pic>
                  <pic:nvPicPr>
                    <pic:cNvPr id="0" name="image18.png"/>
                    <pic:cNvPicPr preferRelativeResize="0"/>
                  </pic:nvPicPr>
                  <pic:blipFill>
                    <a:blip r:embed="rId34"/>
                    <a:srcRect b="0" l="0" r="0" t="0"/>
                    <a:stretch>
                      <a:fillRect/>
                    </a:stretch>
                  </pic:blipFill>
                  <pic:spPr>
                    <a:xfrm>
                      <a:off x="0" y="0"/>
                      <a:ext cx="5734050" cy="2349500"/>
                    </a:xfrm>
                    <a:prstGeom prst="rect"/>
                    <a:ln/>
                  </pic:spPr>
                </pic:pic>
              </a:graphicData>
            </a:graphic>
          </wp:inline>
        </w:drawing>
      </w:r>
      <w:r w:rsidDel="00000000" w:rsidR="00000000" w:rsidRPr="00000000">
        <w:rPr>
          <w:rtl w:val="0"/>
        </w:rPr>
      </w:r>
    </w:p>
    <w:p w:rsidR="00000000" w:rsidDel="00000000" w:rsidP="00000000" w:rsidRDefault="00000000" w:rsidRPr="00000000" w14:paraId="00000115">
      <w:pPr>
        <w:contextualSpacing w:val="0"/>
        <w:rPr/>
      </w:pPr>
      <w:r w:rsidDel="00000000" w:rsidR="00000000" w:rsidRPr="00000000">
        <w:rPr>
          <w:rtl w:val="0"/>
        </w:rPr>
      </w:r>
    </w:p>
    <w:p w:rsidR="00000000" w:rsidDel="00000000" w:rsidP="00000000" w:rsidRDefault="00000000" w:rsidRPr="00000000" w14:paraId="00000116">
      <w:pPr>
        <w:contextualSpacing w:val="0"/>
        <w:rPr/>
      </w:pPr>
      <w:r w:rsidDel="00000000" w:rsidR="00000000" w:rsidRPr="00000000">
        <w:rPr>
          <w:rtl w:val="0"/>
        </w:rPr>
      </w:r>
    </w:p>
    <w:p w:rsidR="00000000" w:rsidDel="00000000" w:rsidP="00000000" w:rsidRDefault="00000000" w:rsidRPr="00000000" w14:paraId="00000117">
      <w:pPr>
        <w:contextualSpacing w:val="0"/>
        <w:rPr>
          <w:color w:val="579a78"/>
        </w:rPr>
      </w:pPr>
      <w:r w:rsidDel="00000000" w:rsidR="00000000" w:rsidRPr="00000000">
        <w:rPr>
          <w:rFonts w:ascii="Arial Unicode MS" w:cs="Arial Unicode MS" w:eastAsia="Arial Unicode MS" w:hAnsi="Arial Unicode MS"/>
          <w:color w:val="579a78"/>
          <w:rtl w:val="0"/>
        </w:rPr>
        <w:t xml:space="preserve">标准共识分析：</w:t>
      </w:r>
    </w:p>
    <w:p w:rsidR="00000000" w:rsidDel="00000000" w:rsidP="00000000" w:rsidRDefault="00000000" w:rsidRPr="00000000" w14:paraId="00000118">
      <w:pPr>
        <w:contextualSpacing w:val="0"/>
        <w:rPr>
          <w:color w:val="333333"/>
          <w:highlight w:val="white"/>
        </w:rPr>
      </w:pPr>
      <w:r w:rsidDel="00000000" w:rsidR="00000000" w:rsidRPr="00000000">
        <w:rPr>
          <w:rtl w:val="0"/>
        </w:rPr>
      </w:r>
    </w:p>
    <w:p w:rsidR="00000000" w:rsidDel="00000000" w:rsidP="00000000" w:rsidRDefault="00000000" w:rsidRPr="00000000" w14:paraId="00000119">
      <w:pPr>
        <w:contextualSpacing w:val="0"/>
        <w:rPr/>
      </w:pPr>
      <w:r w:rsidDel="00000000" w:rsidR="00000000" w:rsidRPr="00000000">
        <w:rPr>
          <w:rFonts w:ascii="Arial Unicode MS" w:cs="Arial Unicode MS" w:eastAsia="Arial Unicode MS" w:hAnsi="Arial Unicode MS"/>
          <w:color w:val="333333"/>
          <w:highlight w:val="white"/>
          <w:rtl w:val="0"/>
        </w:rPr>
        <w:t xml:space="preserve">代码提交活跃度比较高，</w:t>
      </w:r>
      <w:r w:rsidDel="00000000" w:rsidR="00000000" w:rsidRPr="00000000">
        <w:rPr>
          <w:rFonts w:ascii="Arial Unicode MS" w:cs="Arial Unicode MS" w:eastAsia="Arial Unicode MS" w:hAnsi="Arial Unicode MS"/>
          <w:rtl w:val="0"/>
        </w:rPr>
        <w:t xml:space="preserve">在 7 月 31 日 CryptoMiso 3 个月指数代码提交次数中排名第 38，一共 379 个 Commits。</w:t>
      </w:r>
    </w:p>
    <w:p w:rsidR="00000000" w:rsidDel="00000000" w:rsidP="00000000" w:rsidRDefault="00000000" w:rsidRPr="00000000" w14:paraId="0000011A">
      <w:pPr>
        <w:contextualSpacing w:val="0"/>
        <w:rPr>
          <w:color w:val="579a78"/>
        </w:rPr>
      </w:pPr>
      <w:r w:rsidDel="00000000" w:rsidR="00000000" w:rsidRPr="00000000">
        <w:rPr>
          <w:rtl w:val="0"/>
        </w:rPr>
      </w:r>
    </w:p>
    <w:p w:rsidR="00000000" w:rsidDel="00000000" w:rsidP="00000000" w:rsidRDefault="00000000" w:rsidRPr="00000000" w14:paraId="0000011B">
      <w:pPr>
        <w:contextualSpacing w:val="0"/>
        <w:rPr>
          <w:color w:val="579a78"/>
        </w:rPr>
      </w:pPr>
      <w:r w:rsidDel="00000000" w:rsidR="00000000" w:rsidRPr="00000000">
        <w:rPr>
          <w:color w:val="579a78"/>
        </w:rPr>
        <w:drawing>
          <wp:inline distB="114300" distT="114300" distL="114300" distR="114300">
            <wp:extent cx="5734050" cy="3022600"/>
            <wp:effectExtent b="0" l="0" r="0" t="0"/>
            <wp:docPr id="18" name="image61.png"/>
            <a:graphic>
              <a:graphicData uri="http://schemas.openxmlformats.org/drawingml/2006/picture">
                <pic:pic>
                  <pic:nvPicPr>
                    <pic:cNvPr id="0" name="image61.png"/>
                    <pic:cNvPicPr preferRelativeResize="0"/>
                  </pic:nvPicPr>
                  <pic:blipFill>
                    <a:blip r:embed="rId35"/>
                    <a:srcRect b="0" l="0" r="0" t="0"/>
                    <a:stretch>
                      <a:fillRect/>
                    </a:stretch>
                  </pic:blipFill>
                  <pic:spPr>
                    <a:xfrm>
                      <a:off x="0" y="0"/>
                      <a:ext cx="573405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11C">
      <w:pPr>
        <w:pBdr>
          <w:top w:color="auto" w:space="0" w:sz="0" w:val="none"/>
          <w:left w:color="auto" w:space="0" w:sz="0" w:val="none"/>
          <w:bottom w:color="auto" w:space="0" w:sz="0" w:val="none"/>
          <w:right w:color="auto" w:space="0" w:sz="0" w:val="none"/>
          <w:between w:color="auto" w:space="0" w:sz="0" w:val="none"/>
        </w:pBdr>
        <w:shd w:fill="ffffff" w:val="clear"/>
        <w:spacing w:line="376.6153951791623" w:lineRule="auto"/>
        <w:contextualSpacing w:val="0"/>
        <w:jc w:val="both"/>
        <w:rPr>
          <w:rFonts w:ascii="Microsoft Yahei" w:cs="Microsoft Yahei" w:eastAsia="Microsoft Yahei" w:hAnsi="Microsoft Yahei"/>
          <w:color w:val="333333"/>
        </w:rPr>
      </w:pPr>
      <w:r w:rsidDel="00000000" w:rsidR="00000000" w:rsidRPr="00000000">
        <w:rPr>
          <w:rFonts w:ascii="Microsoft Yahei" w:cs="Microsoft Yahei" w:eastAsia="Microsoft Yahei" w:hAnsi="Microsoft Yahei"/>
          <w:color w:val="333333"/>
          <w:rtl w:val="0"/>
        </w:rPr>
        <w:t xml:space="preserve">开发者社群关注度较高，Fork 、Watch 和 Star数量较多</w:t>
      </w:r>
      <w:r w:rsidDel="00000000" w:rsidR="00000000" w:rsidRPr="00000000">
        <w:rPr>
          <w:rtl w:val="0"/>
        </w:rPr>
      </w:r>
    </w:p>
    <w:p w:rsidR="00000000" w:rsidDel="00000000" w:rsidP="00000000" w:rsidRDefault="00000000" w:rsidRPr="00000000" w14:paraId="0000011D">
      <w:pPr>
        <w:pBdr>
          <w:top w:color="auto" w:space="0" w:sz="0" w:val="none"/>
          <w:left w:color="auto" w:space="0" w:sz="0" w:val="none"/>
          <w:bottom w:color="auto" w:space="0" w:sz="0" w:val="none"/>
          <w:right w:color="auto" w:space="0" w:sz="0" w:val="none"/>
          <w:between w:color="auto" w:space="0" w:sz="0" w:val="none"/>
        </w:pBdr>
        <w:shd w:fill="ffffff" w:val="clear"/>
        <w:spacing w:line="376.6153951791623" w:lineRule="auto"/>
        <w:contextualSpacing w:val="0"/>
        <w:jc w:val="both"/>
        <w:rPr>
          <w:sz w:val="24"/>
          <w:szCs w:val="24"/>
        </w:rPr>
      </w:pPr>
      <w:r w:rsidDel="00000000" w:rsidR="00000000" w:rsidRPr="00000000">
        <w:rPr>
          <w:rFonts w:ascii="Microsoft Yahei" w:cs="Microsoft Yahei" w:eastAsia="Microsoft Yahei" w:hAnsi="Microsoft Yahei"/>
          <w:color w:val="333333"/>
          <w:rtl w:val="0"/>
        </w:rPr>
        <w:t xml:space="preserve">主力开发者数量较多，提交 commits 数量超过 50 的有 17 位</w:t>
      </w:r>
      <w:r w:rsidDel="00000000" w:rsidR="00000000" w:rsidRPr="00000000">
        <w:rPr>
          <w:rtl w:val="0"/>
        </w:rPr>
      </w:r>
    </w:p>
    <w:p w:rsidR="00000000" w:rsidDel="00000000" w:rsidP="00000000" w:rsidRDefault="00000000" w:rsidRPr="00000000" w14:paraId="0000011E">
      <w:pPr>
        <w:pStyle w:val="Heading4"/>
        <w:spacing w:after="0" w:before="0" w:lineRule="auto"/>
        <w:contextualSpacing w:val="0"/>
        <w:rPr>
          <w:sz w:val="36"/>
          <w:szCs w:val="36"/>
        </w:rPr>
      </w:pPr>
      <w:bookmarkStart w:colFirst="0" w:colLast="0" w:name="_nkcxlk3958i9" w:id="20"/>
      <w:bookmarkEnd w:id="20"/>
      <w:r w:rsidDel="00000000" w:rsidR="00000000" w:rsidRPr="00000000">
        <w:rPr>
          <w:rtl w:val="0"/>
        </w:rPr>
      </w:r>
    </w:p>
    <w:p w:rsidR="00000000" w:rsidDel="00000000" w:rsidP="00000000" w:rsidRDefault="00000000" w:rsidRPr="00000000" w14:paraId="0000011F">
      <w:pPr>
        <w:pStyle w:val="Heading4"/>
        <w:spacing w:after="0" w:before="0" w:lineRule="auto"/>
        <w:contextualSpacing w:val="0"/>
        <w:rPr>
          <w:rFonts w:ascii="Microsoft Yahei" w:cs="Microsoft Yahei" w:eastAsia="Microsoft Yahei" w:hAnsi="Microsoft Yahei"/>
          <w:b w:val="0"/>
          <w:sz w:val="30"/>
          <w:szCs w:val="30"/>
        </w:rPr>
      </w:pPr>
      <w:bookmarkStart w:colFirst="0" w:colLast="0" w:name="_wlgrtq3307sp" w:id="21"/>
      <w:bookmarkEnd w:id="21"/>
      <w:r w:rsidDel="00000000" w:rsidR="00000000" w:rsidRPr="00000000">
        <w:rPr>
          <w:rFonts w:ascii="Arial Unicode MS" w:cs="Arial Unicode MS" w:eastAsia="Arial Unicode MS" w:hAnsi="Arial Unicode MS"/>
          <w:sz w:val="36"/>
          <w:szCs w:val="36"/>
          <w:rtl w:val="0"/>
        </w:rPr>
        <w:t xml:space="preserve">团队分析</w:t>
      </w:r>
      <w:r w:rsidDel="00000000" w:rsidR="00000000" w:rsidRPr="00000000">
        <w:rPr>
          <w:rtl w:val="0"/>
        </w:rPr>
      </w:r>
    </w:p>
    <w:p w:rsidR="00000000" w:rsidDel="00000000" w:rsidP="00000000" w:rsidRDefault="00000000" w:rsidRPr="00000000" w14:paraId="00000120">
      <w:pPr>
        <w:contextualSpacing w:val="0"/>
        <w:rPr/>
      </w:pPr>
      <w:r w:rsidDel="00000000" w:rsidR="00000000" w:rsidRPr="00000000">
        <w:rPr>
          <w:rtl w:val="0"/>
        </w:rPr>
      </w:r>
    </w:p>
    <w:p w:rsidR="00000000" w:rsidDel="00000000" w:rsidP="00000000" w:rsidRDefault="00000000" w:rsidRPr="00000000" w14:paraId="00000121">
      <w:pPr>
        <w:ind w:left="720" w:firstLine="0"/>
        <w:contextualSpacing w:val="0"/>
        <w:rPr/>
      </w:pPr>
      <w:r w:rsidDel="00000000" w:rsidR="00000000" w:rsidRPr="00000000">
        <w:rPr>
          <w:rFonts w:ascii="Arial Unicode MS" w:cs="Arial Unicode MS" w:eastAsia="Arial Unicode MS" w:hAnsi="Arial Unicode MS"/>
          <w:rtl w:val="0"/>
        </w:rPr>
        <w:t xml:space="preserve">根据官方白皮书中披露，团队的任职信息如下：</w:t>
      </w:r>
    </w:p>
    <w:p w:rsidR="00000000" w:rsidDel="00000000" w:rsidP="00000000" w:rsidRDefault="00000000" w:rsidRPr="00000000" w14:paraId="00000122">
      <w:pPr>
        <w:contextualSpacing w:val="0"/>
        <w:rPr/>
      </w:pPr>
      <w:r w:rsidDel="00000000" w:rsidR="00000000" w:rsidRPr="00000000">
        <w:rPr>
          <w:rtl w:val="0"/>
        </w:rPr>
      </w:r>
    </w:p>
    <w:p w:rsidR="00000000" w:rsidDel="00000000" w:rsidP="00000000" w:rsidRDefault="00000000" w:rsidRPr="00000000" w14:paraId="00000123">
      <w:pPr>
        <w:contextualSpacing w:val="0"/>
        <w:rPr/>
      </w:pPr>
      <w:r w:rsidDel="00000000" w:rsidR="00000000" w:rsidRPr="00000000">
        <w:rPr>
          <w:rtl w:val="0"/>
        </w:rPr>
      </w:r>
    </w:p>
    <w:p w:rsidR="00000000" w:rsidDel="00000000" w:rsidP="00000000" w:rsidRDefault="00000000" w:rsidRPr="00000000" w14:paraId="00000124">
      <w:pPr>
        <w:contextualSpacing w:val="0"/>
        <w:rPr/>
      </w:pPr>
      <w:r w:rsidDel="00000000" w:rsidR="00000000" w:rsidRPr="00000000">
        <w:rPr>
          <w:rtl w:val="0"/>
        </w:rPr>
      </w:r>
    </w:p>
    <w:p w:rsidR="00000000" w:rsidDel="00000000" w:rsidP="00000000" w:rsidRDefault="00000000" w:rsidRPr="00000000" w14:paraId="00000125">
      <w:pPr>
        <w:contextualSpacing w:val="0"/>
        <w:rPr/>
      </w:pPr>
      <w:r w:rsidDel="00000000" w:rsidR="00000000" w:rsidRPr="00000000">
        <w:rPr>
          <w:rtl w:val="0"/>
        </w:rPr>
      </w:r>
    </w:p>
    <w:p w:rsidR="00000000" w:rsidDel="00000000" w:rsidP="00000000" w:rsidRDefault="00000000" w:rsidRPr="00000000" w14:paraId="00000126">
      <w:pPr>
        <w:contextualSpacing w:val="0"/>
        <w:rPr/>
      </w:pPr>
      <w:r w:rsidDel="00000000" w:rsidR="00000000" w:rsidRPr="00000000">
        <w:rPr>
          <w:rtl w:val="0"/>
        </w:rPr>
      </w:r>
    </w:p>
    <w:p w:rsidR="00000000" w:rsidDel="00000000" w:rsidP="00000000" w:rsidRDefault="00000000" w:rsidRPr="00000000" w14:paraId="00000127">
      <w:pPr>
        <w:contextualSpacing w:val="0"/>
        <w:rPr/>
      </w:pPr>
      <w:r w:rsidDel="00000000" w:rsidR="00000000" w:rsidRPr="00000000">
        <w:rPr>
          <w:rtl w:val="0"/>
        </w:rPr>
      </w:r>
    </w:p>
    <w:p w:rsidR="00000000" w:rsidDel="00000000" w:rsidP="00000000" w:rsidRDefault="00000000" w:rsidRPr="00000000" w14:paraId="00000128">
      <w:pPr>
        <w:contextualSpacing w:val="0"/>
        <w:rPr/>
      </w:pPr>
      <w:r w:rsidDel="00000000" w:rsidR="00000000" w:rsidRPr="00000000">
        <w:rPr>
          <w:rtl w:val="0"/>
        </w:rPr>
      </w:r>
    </w:p>
    <w:p w:rsidR="00000000" w:rsidDel="00000000" w:rsidP="00000000" w:rsidRDefault="00000000" w:rsidRPr="00000000" w14:paraId="00000129">
      <w:pPr>
        <w:contextualSpacing w:val="0"/>
        <w:rPr/>
      </w:pPr>
      <w:r w:rsidDel="00000000" w:rsidR="00000000" w:rsidRPr="00000000">
        <w:rPr>
          <w:rtl w:val="0"/>
        </w:rPr>
      </w:r>
    </w:p>
    <w:p w:rsidR="00000000" w:rsidDel="00000000" w:rsidP="00000000" w:rsidRDefault="00000000" w:rsidRPr="00000000" w14:paraId="0000012A">
      <w:pPr>
        <w:contextualSpacing w:val="0"/>
        <w:rPr/>
      </w:pPr>
      <w:r w:rsidDel="00000000" w:rsidR="00000000" w:rsidRPr="00000000">
        <w:rPr>
          <w:rtl w:val="0"/>
        </w:rPr>
      </w:r>
    </w:p>
    <w:p w:rsidR="00000000" w:rsidDel="00000000" w:rsidP="00000000" w:rsidRDefault="00000000" w:rsidRPr="00000000" w14:paraId="0000012B">
      <w:pPr>
        <w:contextualSpacing w:val="0"/>
        <w:rPr/>
      </w:pPr>
      <w:r w:rsidDel="00000000" w:rsidR="00000000" w:rsidRPr="00000000">
        <w:rPr>
          <w:rtl w:val="0"/>
        </w:rPr>
      </w:r>
    </w:p>
    <w:p w:rsidR="00000000" w:rsidDel="00000000" w:rsidP="00000000" w:rsidRDefault="00000000" w:rsidRPr="00000000" w14:paraId="0000012C">
      <w:pPr>
        <w:contextualSpacing w:val="0"/>
        <w:rPr/>
      </w:pPr>
      <w:r w:rsidDel="00000000" w:rsidR="00000000" w:rsidRPr="00000000">
        <w:rPr>
          <w:rtl w:val="0"/>
        </w:rPr>
      </w:r>
    </w:p>
    <w:p w:rsidR="00000000" w:rsidDel="00000000" w:rsidP="00000000" w:rsidRDefault="00000000" w:rsidRPr="00000000" w14:paraId="0000012D">
      <w:pPr>
        <w:contextualSpacing w:val="0"/>
        <w:rPr/>
      </w:pPr>
      <w:r w:rsidDel="00000000" w:rsidR="00000000" w:rsidRPr="00000000">
        <w:rPr>
          <w:rtl w:val="0"/>
        </w:rPr>
      </w:r>
    </w:p>
    <w:p w:rsidR="00000000" w:rsidDel="00000000" w:rsidP="00000000" w:rsidRDefault="00000000" w:rsidRPr="00000000" w14:paraId="0000012E">
      <w:pPr>
        <w:contextualSpacing w:val="0"/>
        <w:rPr/>
      </w:pPr>
      <w:r w:rsidDel="00000000" w:rsidR="00000000" w:rsidRPr="00000000">
        <w:rPr>
          <w:rtl w:val="0"/>
        </w:rPr>
      </w:r>
    </w:p>
    <w:p w:rsidR="00000000" w:rsidDel="00000000" w:rsidP="00000000" w:rsidRDefault="00000000" w:rsidRPr="00000000" w14:paraId="0000012F">
      <w:pPr>
        <w:contextualSpacing w:val="0"/>
        <w:rPr/>
      </w:pPr>
      <w:r w:rsidDel="00000000" w:rsidR="00000000" w:rsidRPr="00000000">
        <w:rPr>
          <w:rtl w:val="0"/>
        </w:rPr>
      </w:r>
    </w:p>
    <w:p w:rsidR="00000000" w:rsidDel="00000000" w:rsidP="00000000" w:rsidRDefault="00000000" w:rsidRPr="00000000" w14:paraId="00000130">
      <w:pPr>
        <w:contextualSpacing w:val="0"/>
        <w:rPr/>
      </w:pPr>
      <w:r w:rsidDel="00000000" w:rsidR="00000000" w:rsidRPr="00000000">
        <w:rPr>
          <w:rtl w:val="0"/>
        </w:rPr>
      </w:r>
    </w:p>
    <w:p w:rsidR="00000000" w:rsidDel="00000000" w:rsidP="00000000" w:rsidRDefault="00000000" w:rsidRPr="00000000" w14:paraId="00000131">
      <w:pPr>
        <w:contextualSpacing w:val="0"/>
        <w:rPr/>
      </w:pPr>
      <w:r w:rsidDel="00000000" w:rsidR="00000000" w:rsidRPr="00000000">
        <w:rPr>
          <w:rtl w:val="0"/>
        </w:rPr>
      </w:r>
    </w:p>
    <w:p w:rsidR="00000000" w:rsidDel="00000000" w:rsidP="00000000" w:rsidRDefault="00000000" w:rsidRPr="00000000" w14:paraId="00000132">
      <w:pPr>
        <w:contextualSpacing w:val="0"/>
        <w:rPr/>
      </w:pPr>
      <w:r w:rsidDel="00000000" w:rsidR="00000000" w:rsidRPr="00000000">
        <w:rPr>
          <w:rtl w:val="0"/>
        </w:rPr>
      </w:r>
    </w:p>
    <w:p w:rsidR="00000000" w:rsidDel="00000000" w:rsidP="00000000" w:rsidRDefault="00000000" w:rsidRPr="00000000" w14:paraId="00000133">
      <w:pPr>
        <w:contextualSpacing w:val="0"/>
        <w:rPr/>
      </w:pPr>
      <w:r w:rsidDel="00000000" w:rsidR="00000000" w:rsidRPr="00000000">
        <w:rPr>
          <w:rtl w:val="0"/>
        </w:rPr>
      </w:r>
    </w:p>
    <w:p w:rsidR="00000000" w:rsidDel="00000000" w:rsidP="00000000" w:rsidRDefault="00000000" w:rsidRPr="00000000" w14:paraId="00000134">
      <w:pPr>
        <w:contextualSpacing w:val="0"/>
        <w:rPr/>
      </w:pPr>
      <w:r w:rsidDel="00000000" w:rsidR="00000000" w:rsidRPr="00000000">
        <w:rPr>
          <w:rtl w:val="0"/>
        </w:rPr>
      </w:r>
    </w:p>
    <w:p w:rsidR="00000000" w:rsidDel="00000000" w:rsidP="00000000" w:rsidRDefault="00000000" w:rsidRPr="00000000" w14:paraId="00000135">
      <w:pPr>
        <w:contextualSpacing w:val="0"/>
        <w:rPr/>
      </w:pPr>
      <w:r w:rsidDel="00000000" w:rsidR="00000000" w:rsidRPr="00000000">
        <w:rPr>
          <w:rtl w:val="0"/>
        </w:rPr>
      </w:r>
    </w:p>
    <w:p w:rsidR="00000000" w:rsidDel="00000000" w:rsidP="00000000" w:rsidRDefault="00000000" w:rsidRPr="00000000" w14:paraId="00000136">
      <w:pPr>
        <w:contextualSpacing w:val="0"/>
        <w:rPr/>
      </w:pPr>
      <w:r w:rsidDel="00000000" w:rsidR="00000000" w:rsidRPr="00000000">
        <w:rPr>
          <w:rtl w:val="0"/>
        </w:rPr>
      </w:r>
    </w:p>
    <w:p w:rsidR="00000000" w:rsidDel="00000000" w:rsidP="00000000" w:rsidRDefault="00000000" w:rsidRPr="00000000" w14:paraId="00000137">
      <w:pPr>
        <w:contextualSpacing w:val="0"/>
        <w:rPr/>
      </w:pPr>
      <w:r w:rsidDel="00000000" w:rsidR="00000000" w:rsidRPr="00000000">
        <w:rPr>
          <w:rtl w:val="0"/>
        </w:rPr>
      </w:r>
    </w:p>
    <w:p w:rsidR="00000000" w:rsidDel="00000000" w:rsidP="00000000" w:rsidRDefault="00000000" w:rsidRPr="00000000" w14:paraId="00000138">
      <w:pPr>
        <w:contextualSpacing w:val="0"/>
        <w:rPr/>
      </w:pPr>
      <w:r w:rsidDel="00000000" w:rsidR="00000000" w:rsidRPr="00000000">
        <w:rPr>
          <w:rtl w:val="0"/>
        </w:rPr>
      </w:r>
    </w:p>
    <w:tbl>
      <w:tblPr>
        <w:tblStyle w:val="Table3"/>
        <w:tblW w:w="910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20"/>
        <w:gridCol w:w="1515"/>
        <w:gridCol w:w="5070"/>
        <w:tblGridChange w:id="0">
          <w:tblGrid>
            <w:gridCol w:w="2520"/>
            <w:gridCol w:w="1515"/>
            <w:gridCol w:w="5070"/>
          </w:tblGrid>
        </w:tblGridChange>
      </w:tblGrid>
      <w:tr>
        <w:trPr>
          <w:trHeight w:val="600" w:hRule="atLeast"/>
        </w:trPr>
        <w:tc>
          <w:tcPr>
            <w:shd w:fill="999999" w:val="clear"/>
            <w:tcMar>
              <w:top w:w="100.0" w:type="dxa"/>
              <w:left w:w="100.0" w:type="dxa"/>
              <w:bottom w:w="100.0" w:type="dxa"/>
              <w:right w:w="100.0" w:type="dxa"/>
            </w:tcMar>
            <w:vAlign w:val="center"/>
          </w:tcPr>
          <w:p w:rsidR="00000000" w:rsidDel="00000000" w:rsidP="00000000" w:rsidRDefault="00000000" w:rsidRPr="00000000" w14:paraId="00000139">
            <w:pPr>
              <w:spacing w:line="240" w:lineRule="auto"/>
              <w:contextualSpacing w:val="0"/>
              <w:jc w:val="center"/>
              <w:rPr>
                <w:b w:val="1"/>
              </w:rPr>
            </w:pPr>
            <w:r w:rsidDel="00000000" w:rsidR="00000000" w:rsidRPr="00000000">
              <w:rPr>
                <w:rFonts w:ascii="Arial Unicode MS" w:cs="Arial Unicode MS" w:eastAsia="Arial Unicode MS" w:hAnsi="Arial Unicode MS"/>
                <w:b w:val="1"/>
                <w:rtl w:val="0"/>
              </w:rPr>
              <w:t xml:space="preserve">管理层</w:t>
            </w:r>
          </w:p>
        </w:tc>
        <w:tc>
          <w:tcPr>
            <w:shd w:fill="999999" w:val="clear"/>
            <w:tcMar>
              <w:top w:w="100.0" w:type="dxa"/>
              <w:left w:w="100.0" w:type="dxa"/>
              <w:bottom w:w="100.0" w:type="dxa"/>
              <w:right w:w="100.0" w:type="dxa"/>
            </w:tcMar>
            <w:vAlign w:val="center"/>
          </w:tcPr>
          <w:p w:rsidR="00000000" w:rsidDel="00000000" w:rsidP="00000000" w:rsidRDefault="00000000" w:rsidRPr="00000000" w14:paraId="0000013A">
            <w:pPr>
              <w:spacing w:line="240" w:lineRule="auto"/>
              <w:contextualSpacing w:val="0"/>
              <w:jc w:val="center"/>
              <w:rPr>
                <w:b w:val="1"/>
              </w:rPr>
            </w:pPr>
            <w:r w:rsidDel="00000000" w:rsidR="00000000" w:rsidRPr="00000000">
              <w:rPr>
                <w:rFonts w:ascii="Arial Unicode MS" w:cs="Arial Unicode MS" w:eastAsia="Arial Unicode MS" w:hAnsi="Arial Unicode MS"/>
                <w:b w:val="1"/>
                <w:rtl w:val="0"/>
              </w:rPr>
              <w:t xml:space="preserve">职位</w:t>
            </w:r>
          </w:p>
        </w:tc>
        <w:tc>
          <w:tcPr>
            <w:shd w:fill="999999" w:val="clear"/>
            <w:tcMar>
              <w:top w:w="100.0" w:type="dxa"/>
              <w:left w:w="100.0" w:type="dxa"/>
              <w:bottom w:w="100.0" w:type="dxa"/>
              <w:right w:w="100.0" w:type="dxa"/>
            </w:tcMar>
            <w:vAlign w:val="center"/>
          </w:tcPr>
          <w:p w:rsidR="00000000" w:rsidDel="00000000" w:rsidP="00000000" w:rsidRDefault="00000000" w:rsidRPr="00000000" w14:paraId="0000013B">
            <w:pPr>
              <w:spacing w:line="240" w:lineRule="auto"/>
              <w:contextualSpacing w:val="0"/>
              <w:jc w:val="center"/>
              <w:rPr>
                <w:b w:val="1"/>
              </w:rPr>
            </w:pPr>
            <w:r w:rsidDel="00000000" w:rsidR="00000000" w:rsidRPr="00000000">
              <w:rPr>
                <w:rFonts w:ascii="Arial Unicode MS" w:cs="Arial Unicode MS" w:eastAsia="Arial Unicode MS" w:hAnsi="Arial Unicode MS"/>
                <w:b w:val="1"/>
                <w:rtl w:val="0"/>
              </w:rPr>
              <w:t xml:space="preserve">背景介绍</w:t>
            </w:r>
          </w:p>
        </w:tc>
      </w:tr>
      <w:tr>
        <w:tc>
          <w:tcPr>
            <w:tcMar>
              <w:top w:w="100.0" w:type="dxa"/>
              <w:left w:w="100.0" w:type="dxa"/>
              <w:bottom w:w="100.0" w:type="dxa"/>
              <w:right w:w="100.0" w:type="dxa"/>
            </w:tcMar>
            <w:vAlign w:val="center"/>
          </w:tcPr>
          <w:p w:rsidR="00000000" w:rsidDel="00000000" w:rsidP="00000000" w:rsidRDefault="00000000" w:rsidRPr="00000000" w14:paraId="0000013C">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after="40" w:before="0" w:line="320" w:lineRule="auto"/>
              <w:contextualSpacing w:val="0"/>
              <w:jc w:val="center"/>
              <w:rPr>
                <w:color w:val="333333"/>
              </w:rPr>
            </w:pPr>
            <w:bookmarkStart w:colFirst="0" w:colLast="0" w:name="_odasvgceyy3t" w:id="22"/>
            <w:bookmarkEnd w:id="22"/>
            <w:r w:rsidDel="00000000" w:rsidR="00000000" w:rsidRPr="00000000">
              <w:rPr>
                <w:sz w:val="22"/>
                <w:szCs w:val="22"/>
                <w:rtl w:val="0"/>
              </w:rPr>
              <w:t xml:space="preserve">Julian Zawistowski</w:t>
            </w:r>
            <w:r w:rsidDel="00000000" w:rsidR="00000000" w:rsidRPr="00000000">
              <w:rPr>
                <w:color w:val="333333"/>
                <w:sz w:val="27"/>
                <w:szCs w:val="27"/>
                <w:highlight w:val="white"/>
                <w:rtl w:val="0"/>
              </w:rPr>
              <w:t xml:space="preserve">  </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3D">
            <w:pPr>
              <w:spacing w:line="360" w:lineRule="auto"/>
              <w:contextualSpacing w:val="0"/>
              <w:jc w:val="center"/>
              <w:rPr/>
            </w:pPr>
            <w:r w:rsidDel="00000000" w:rsidR="00000000" w:rsidRPr="00000000">
              <w:rPr>
                <w:rFonts w:ascii="Arial Unicode MS" w:cs="Arial Unicode MS" w:eastAsia="Arial Unicode MS" w:hAnsi="Arial Unicode MS"/>
                <w:rtl w:val="0"/>
              </w:rPr>
              <w:t xml:space="preserve">创始人</w:t>
            </w:r>
          </w:p>
          <w:p w:rsidR="00000000" w:rsidDel="00000000" w:rsidP="00000000" w:rsidRDefault="00000000" w:rsidRPr="00000000" w14:paraId="0000013E">
            <w:pPr>
              <w:spacing w:line="360" w:lineRule="auto"/>
              <w:contextualSpacing w:val="0"/>
              <w:jc w:val="center"/>
              <w:rPr/>
            </w:pPr>
            <w:r w:rsidDel="00000000" w:rsidR="00000000" w:rsidRPr="00000000">
              <w:rPr>
                <w:rtl w:val="0"/>
              </w:rPr>
              <w:t xml:space="preserve">CEO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3F">
            <w:pPr>
              <w:spacing w:line="360" w:lineRule="auto"/>
              <w:contextualSpacing w:val="0"/>
              <w:rPr/>
            </w:pPr>
            <w:r w:rsidDel="00000000" w:rsidR="00000000" w:rsidRPr="00000000">
              <w:rPr>
                <w:rFonts w:ascii="Arial Unicode MS" w:cs="Arial Unicode MS" w:eastAsia="Arial Unicode MS" w:hAnsi="Arial Unicode MS"/>
                <w:rtl w:val="0"/>
              </w:rPr>
              <w:t xml:space="preserve">毕业于华沙经济学院，主修国际政策与经济学；</w:t>
            </w:r>
          </w:p>
          <w:p w:rsidR="00000000" w:rsidDel="00000000" w:rsidP="00000000" w:rsidRDefault="00000000" w:rsidRPr="00000000" w14:paraId="00000140">
            <w:pPr>
              <w:spacing w:line="360" w:lineRule="auto"/>
              <w:contextualSpacing w:val="0"/>
              <w:rPr/>
            </w:pPr>
            <w:r w:rsidDel="00000000" w:rsidR="00000000" w:rsidRPr="00000000">
              <w:rPr>
                <w:rFonts w:ascii="Arial Unicode MS" w:cs="Arial Unicode MS" w:eastAsia="Arial Unicode MS" w:hAnsi="Arial Unicode MS"/>
                <w:rtl w:val="0"/>
              </w:rPr>
              <w:t xml:space="preserve">曾担任 Hoard 公司的顾问（</w:t>
            </w:r>
            <w:r w:rsidDel="00000000" w:rsidR="00000000" w:rsidRPr="00000000">
              <w:rPr>
                <w:rFonts w:ascii="Arial Unicode MS" w:cs="Arial Unicode MS" w:eastAsia="Arial Unicode MS" w:hAnsi="Arial Unicode MS"/>
                <w:rtl w:val="0"/>
              </w:rPr>
              <w:t xml:space="preserve">Hoard 是一个</w:t>
            </w:r>
            <w:r w:rsidDel="00000000" w:rsidR="00000000" w:rsidRPr="00000000">
              <w:rPr>
                <w:rFonts w:ascii="Arial Unicode MS" w:cs="Arial Unicode MS" w:eastAsia="Arial Unicode MS" w:hAnsi="Arial Unicode MS"/>
                <w:color w:val="212121"/>
                <w:highlight w:val="white"/>
                <w:rtl w:val="0"/>
              </w:rPr>
              <w:t xml:space="preserve">可以促进以太坊区块链上虚拟游戏资产的真正所有权的平台</w:t>
            </w:r>
            <w:r w:rsidDel="00000000" w:rsidR="00000000" w:rsidRPr="00000000">
              <w:rPr>
                <w:rFonts w:ascii="Arial Unicode MS" w:cs="Arial Unicode MS" w:eastAsia="Arial Unicode MS" w:hAnsi="Arial Unicode MS"/>
                <w:sz w:val="21"/>
                <w:szCs w:val="21"/>
                <w:highlight w:val="white"/>
                <w:rtl w:val="0"/>
              </w:rPr>
              <w:t xml:space="preserve">）。</w:t>
            </w:r>
            <w:r w:rsidDel="00000000" w:rsidR="00000000" w:rsidRPr="00000000">
              <w:rPr>
                <w:rtl w:val="0"/>
              </w:rPr>
            </w:r>
          </w:p>
        </w:tc>
      </w:tr>
      <w:tr>
        <w:tc>
          <w:tcPr>
            <w:tcMar>
              <w:top w:w="100.0" w:type="dxa"/>
              <w:left w:w="100.0" w:type="dxa"/>
              <w:bottom w:w="100.0" w:type="dxa"/>
              <w:right w:w="100.0" w:type="dxa"/>
            </w:tcMar>
            <w:vAlign w:val="center"/>
          </w:tcPr>
          <w:p w:rsidR="00000000" w:rsidDel="00000000" w:rsidP="00000000" w:rsidRDefault="00000000" w:rsidRPr="00000000" w14:paraId="00000141">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after="40" w:before="0" w:line="320" w:lineRule="auto"/>
              <w:contextualSpacing w:val="0"/>
              <w:jc w:val="center"/>
              <w:rPr>
                <w:sz w:val="22"/>
                <w:szCs w:val="22"/>
              </w:rPr>
            </w:pPr>
            <w:bookmarkStart w:colFirst="0" w:colLast="0" w:name="_g1hahesph4lf" w:id="23"/>
            <w:bookmarkEnd w:id="23"/>
            <w:r w:rsidDel="00000000" w:rsidR="00000000" w:rsidRPr="00000000">
              <w:rPr>
                <w:sz w:val="22"/>
                <w:szCs w:val="22"/>
                <w:rtl w:val="0"/>
              </w:rPr>
              <w:t xml:space="preserve">Piotrek 'Viggith' Janiuk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42">
            <w:pPr>
              <w:spacing w:line="360" w:lineRule="auto"/>
              <w:contextualSpacing w:val="0"/>
              <w:jc w:val="center"/>
              <w:rPr/>
            </w:pPr>
            <w:r w:rsidDel="00000000" w:rsidR="00000000" w:rsidRPr="00000000">
              <w:rPr>
                <w:rFonts w:ascii="Arial Unicode MS" w:cs="Arial Unicode MS" w:eastAsia="Arial Unicode MS" w:hAnsi="Arial Unicode MS"/>
                <w:rtl w:val="0"/>
              </w:rPr>
              <w:t xml:space="preserve">联合创始人</w:t>
            </w:r>
          </w:p>
          <w:p w:rsidR="00000000" w:rsidDel="00000000" w:rsidP="00000000" w:rsidRDefault="00000000" w:rsidRPr="00000000" w14:paraId="00000143">
            <w:pPr>
              <w:spacing w:line="360" w:lineRule="auto"/>
              <w:contextualSpacing w:val="0"/>
              <w:jc w:val="center"/>
              <w:rPr/>
            </w:pPr>
            <w:r w:rsidDel="00000000" w:rsidR="00000000" w:rsidRPr="00000000">
              <w:rPr>
                <w:rtl w:val="0"/>
              </w:rPr>
              <w:t xml:space="preserve">CTO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44">
            <w:pPr>
              <w:spacing w:line="360" w:lineRule="auto"/>
              <w:contextualSpacing w:val="0"/>
              <w:rPr/>
            </w:pPr>
            <w:r w:rsidDel="00000000" w:rsidR="00000000" w:rsidRPr="00000000">
              <w:rPr>
                <w:rFonts w:ascii="Arial Unicode MS" w:cs="Arial Unicode MS" w:eastAsia="Arial Unicode MS" w:hAnsi="Arial Unicode MS"/>
                <w:rtl w:val="0"/>
              </w:rPr>
              <w:t xml:space="preserve">毕业于华沙大学，主修计算机科学与数学；</w:t>
            </w:r>
            <w:r w:rsidDel="00000000" w:rsidR="00000000" w:rsidRPr="00000000">
              <w:rPr>
                <w:rtl w:val="0"/>
              </w:rPr>
            </w:r>
          </w:p>
          <w:p w:rsidR="00000000" w:rsidDel="00000000" w:rsidP="00000000" w:rsidRDefault="00000000" w:rsidRPr="00000000" w14:paraId="00000145">
            <w:pPr>
              <w:spacing w:line="360" w:lineRule="auto"/>
              <w:contextualSpacing w:val="0"/>
              <w:rPr/>
            </w:pPr>
            <w:r w:rsidDel="00000000" w:rsidR="00000000" w:rsidRPr="00000000">
              <w:rPr>
                <w:rFonts w:ascii="Arial Unicode MS" w:cs="Arial Unicode MS" w:eastAsia="Arial Unicode MS" w:hAnsi="Arial Unicode MS"/>
                <w:rtl w:val="0"/>
              </w:rPr>
              <w:t xml:space="preserve">曾在计算机网络公司担任软件工程师与高级开发人员；</w:t>
            </w:r>
            <w:r w:rsidDel="00000000" w:rsidR="00000000" w:rsidRPr="00000000">
              <w:rPr>
                <w:rtl w:val="0"/>
              </w:rPr>
            </w:r>
          </w:p>
          <w:p w:rsidR="00000000" w:rsidDel="00000000" w:rsidP="00000000" w:rsidRDefault="00000000" w:rsidRPr="00000000" w14:paraId="00000146">
            <w:pPr>
              <w:spacing w:line="360" w:lineRule="auto"/>
              <w:contextualSpacing w:val="0"/>
              <w:rPr/>
            </w:pPr>
            <w:r w:rsidDel="00000000" w:rsidR="00000000" w:rsidRPr="00000000">
              <w:rPr>
                <w:rFonts w:ascii="Arial Unicode MS" w:cs="Arial Unicode MS" w:eastAsia="Arial Unicode MS" w:hAnsi="Arial Unicode MS"/>
                <w:rtl w:val="0"/>
              </w:rPr>
              <w:t xml:space="preserve">曾在 imapp 公司担任高级首席开发人员。</w:t>
            </w:r>
          </w:p>
        </w:tc>
      </w:tr>
      <w:tr>
        <w:trPr>
          <w:trHeight w:val="1020" w:hRule="atLeast"/>
        </w:trPr>
        <w:tc>
          <w:tcPr>
            <w:tcMar>
              <w:top w:w="100.0" w:type="dxa"/>
              <w:left w:w="100.0" w:type="dxa"/>
              <w:bottom w:w="100.0" w:type="dxa"/>
              <w:right w:w="100.0" w:type="dxa"/>
            </w:tcMar>
            <w:vAlign w:val="center"/>
          </w:tcPr>
          <w:p w:rsidR="00000000" w:rsidDel="00000000" w:rsidP="00000000" w:rsidRDefault="00000000" w:rsidRPr="00000000" w14:paraId="00000147">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after="40" w:before="0" w:line="320" w:lineRule="auto"/>
              <w:contextualSpacing w:val="0"/>
              <w:jc w:val="center"/>
              <w:rPr>
                <w:sz w:val="22"/>
                <w:szCs w:val="22"/>
              </w:rPr>
            </w:pPr>
            <w:bookmarkStart w:colFirst="0" w:colLast="0" w:name="_w0symlnoz6eb" w:id="24"/>
            <w:bookmarkEnd w:id="24"/>
            <w:r w:rsidDel="00000000" w:rsidR="00000000" w:rsidRPr="00000000">
              <w:rPr>
                <w:sz w:val="22"/>
                <w:szCs w:val="22"/>
                <w:rtl w:val="0"/>
              </w:rPr>
              <w:t xml:space="preserve">Andrzej Regulski</w:t>
            </w:r>
            <w:r w:rsidDel="00000000" w:rsidR="00000000" w:rsidRPr="00000000">
              <w:rPr>
                <w:sz w:val="27"/>
                <w:szCs w:val="27"/>
                <w:highlight w:val="white"/>
                <w:rtl w:val="0"/>
              </w:rPr>
              <w:t xml:space="preserve">  </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48">
            <w:pPr>
              <w:spacing w:line="360" w:lineRule="auto"/>
              <w:contextualSpacing w:val="0"/>
              <w:jc w:val="center"/>
              <w:rPr/>
            </w:pPr>
            <w:r w:rsidDel="00000000" w:rsidR="00000000" w:rsidRPr="00000000">
              <w:rPr>
                <w:rFonts w:ascii="Arial Unicode MS" w:cs="Arial Unicode MS" w:eastAsia="Arial Unicode MS" w:hAnsi="Arial Unicode MS"/>
                <w:rtl w:val="0"/>
              </w:rPr>
              <w:t xml:space="preserve">联合创始人</w:t>
            </w:r>
          </w:p>
          <w:p w:rsidR="00000000" w:rsidDel="00000000" w:rsidP="00000000" w:rsidRDefault="00000000" w:rsidRPr="00000000" w14:paraId="00000149">
            <w:pPr>
              <w:spacing w:line="360" w:lineRule="auto"/>
              <w:contextualSpacing w:val="0"/>
              <w:jc w:val="center"/>
              <w:rPr/>
            </w:pPr>
            <w:r w:rsidDel="00000000" w:rsidR="00000000" w:rsidRPr="00000000">
              <w:rPr>
                <w:rtl w:val="0"/>
              </w:rPr>
              <w:t xml:space="preserve">COO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4A">
            <w:pPr>
              <w:spacing w:line="360" w:lineRule="auto"/>
              <w:contextualSpacing w:val="0"/>
              <w:rPr/>
            </w:pPr>
            <w:r w:rsidDel="00000000" w:rsidR="00000000" w:rsidRPr="00000000">
              <w:rPr>
                <w:rFonts w:ascii="Arial Unicode MS" w:cs="Arial Unicode MS" w:eastAsia="Arial Unicode MS" w:hAnsi="Arial Unicode MS"/>
                <w:rtl w:val="0"/>
              </w:rPr>
              <w:t xml:space="preserve">毕业于华沙经济学院，主修经济学；曾担任 imapp 的常务董事。</w:t>
            </w:r>
          </w:p>
        </w:tc>
      </w:tr>
      <w:tr>
        <w:tc>
          <w:tcPr>
            <w:tcMar>
              <w:top w:w="100.0" w:type="dxa"/>
              <w:left w:w="100.0" w:type="dxa"/>
              <w:bottom w:w="100.0" w:type="dxa"/>
              <w:right w:w="100.0" w:type="dxa"/>
            </w:tcMar>
            <w:vAlign w:val="center"/>
          </w:tcPr>
          <w:p w:rsidR="00000000" w:rsidDel="00000000" w:rsidP="00000000" w:rsidRDefault="00000000" w:rsidRPr="00000000" w14:paraId="0000014B">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after="40" w:before="0" w:line="320" w:lineRule="auto"/>
              <w:contextualSpacing w:val="0"/>
              <w:jc w:val="center"/>
              <w:rPr>
                <w:sz w:val="22"/>
                <w:szCs w:val="22"/>
              </w:rPr>
            </w:pPr>
            <w:bookmarkStart w:colFirst="0" w:colLast="0" w:name="_xefwrlzfe5ng" w:id="25"/>
            <w:bookmarkEnd w:id="25"/>
            <w:r w:rsidDel="00000000" w:rsidR="00000000" w:rsidRPr="00000000">
              <w:rPr>
                <w:sz w:val="22"/>
                <w:szCs w:val="22"/>
                <w:rtl w:val="0"/>
              </w:rPr>
              <w:t xml:space="preserve">Aleksandra Skrzypczak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4C">
            <w:pPr>
              <w:spacing w:line="360" w:lineRule="auto"/>
              <w:contextualSpacing w:val="0"/>
              <w:jc w:val="center"/>
              <w:rPr/>
            </w:pPr>
            <w:r w:rsidDel="00000000" w:rsidR="00000000" w:rsidRPr="00000000">
              <w:rPr>
                <w:rFonts w:ascii="Arial Unicode MS" w:cs="Arial Unicode MS" w:eastAsia="Arial Unicode MS" w:hAnsi="Arial Unicode MS"/>
                <w:rtl w:val="0"/>
              </w:rPr>
              <w:t xml:space="preserve">联合创始人</w:t>
            </w:r>
          </w:p>
          <w:p w:rsidR="00000000" w:rsidDel="00000000" w:rsidP="00000000" w:rsidRDefault="00000000" w:rsidRPr="00000000" w14:paraId="0000014D">
            <w:pPr>
              <w:spacing w:line="360" w:lineRule="auto"/>
              <w:contextualSpacing w:val="0"/>
              <w:jc w:val="center"/>
              <w:rPr/>
            </w:pPr>
            <w:r w:rsidDel="00000000" w:rsidR="00000000" w:rsidRPr="00000000">
              <w:rPr>
                <w:rFonts w:ascii="Arial Unicode MS" w:cs="Arial Unicode MS" w:eastAsia="Arial Unicode MS" w:hAnsi="Arial Unicode MS"/>
                <w:rtl w:val="0"/>
              </w:rPr>
              <w:t xml:space="preserve">首席软件工程师</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4E">
            <w:pPr>
              <w:spacing w:line="360" w:lineRule="auto"/>
              <w:contextualSpacing w:val="0"/>
              <w:rPr/>
            </w:pPr>
            <w:r w:rsidDel="00000000" w:rsidR="00000000" w:rsidRPr="00000000">
              <w:rPr>
                <w:rFonts w:ascii="Arial Unicode MS" w:cs="Arial Unicode MS" w:eastAsia="Arial Unicode MS" w:hAnsi="Arial Unicode MS"/>
                <w:rtl w:val="0"/>
              </w:rPr>
              <w:t xml:space="preserve">毕业于华沙大学，信息学学士，数学系硕士；</w:t>
            </w:r>
            <w:r w:rsidDel="00000000" w:rsidR="00000000" w:rsidRPr="00000000">
              <w:rPr>
                <w:rtl w:val="0"/>
              </w:rPr>
            </w:r>
          </w:p>
          <w:p w:rsidR="00000000" w:rsidDel="00000000" w:rsidP="00000000" w:rsidRDefault="00000000" w:rsidRPr="00000000" w14:paraId="0000014F">
            <w:pPr>
              <w:spacing w:line="360" w:lineRule="auto"/>
              <w:contextualSpacing w:val="0"/>
              <w:rPr/>
            </w:pPr>
            <w:r w:rsidDel="00000000" w:rsidR="00000000" w:rsidRPr="00000000">
              <w:rPr>
                <w:rFonts w:ascii="Arial Unicode MS" w:cs="Arial Unicode MS" w:eastAsia="Arial Unicode MS" w:hAnsi="Arial Unicode MS"/>
                <w:rtl w:val="0"/>
              </w:rPr>
              <w:t xml:space="preserve">曾担任信息技术服务公司的软件工程师与发展专家；曾担任 imapp 的首席软件工程师。</w:t>
            </w:r>
          </w:p>
        </w:tc>
      </w:tr>
      <w:tr>
        <w:tc>
          <w:tcPr>
            <w:tcMar>
              <w:top w:w="100.0" w:type="dxa"/>
              <w:left w:w="100.0" w:type="dxa"/>
              <w:bottom w:w="100.0" w:type="dxa"/>
              <w:right w:w="100.0" w:type="dxa"/>
            </w:tcMar>
            <w:vAlign w:val="center"/>
          </w:tcPr>
          <w:p w:rsidR="00000000" w:rsidDel="00000000" w:rsidP="00000000" w:rsidRDefault="00000000" w:rsidRPr="00000000" w14:paraId="00000150">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after="0" w:before="0" w:line="320" w:lineRule="auto"/>
              <w:contextualSpacing w:val="0"/>
              <w:jc w:val="center"/>
              <w:rPr>
                <w:sz w:val="22"/>
                <w:szCs w:val="22"/>
              </w:rPr>
            </w:pPr>
            <w:bookmarkStart w:colFirst="0" w:colLast="0" w:name="_ydm572b7ounz" w:id="26"/>
            <w:bookmarkEnd w:id="26"/>
            <w:r w:rsidDel="00000000" w:rsidR="00000000" w:rsidRPr="00000000">
              <w:rPr>
                <w:rtl w:val="0"/>
              </w:rPr>
            </w:r>
          </w:p>
          <w:p w:rsidR="00000000" w:rsidDel="00000000" w:rsidP="00000000" w:rsidRDefault="00000000" w:rsidRPr="00000000" w14:paraId="00000151">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after="40" w:before="0" w:line="320" w:lineRule="auto"/>
              <w:contextualSpacing w:val="0"/>
              <w:jc w:val="center"/>
              <w:rPr>
                <w:sz w:val="22"/>
                <w:szCs w:val="22"/>
              </w:rPr>
            </w:pPr>
            <w:bookmarkStart w:colFirst="0" w:colLast="0" w:name="_x6akx3o3uz61" w:id="27"/>
            <w:bookmarkEnd w:id="27"/>
            <w:r w:rsidDel="00000000" w:rsidR="00000000" w:rsidRPr="00000000">
              <w:rPr>
                <w:sz w:val="22"/>
                <w:szCs w:val="22"/>
                <w:rtl w:val="0"/>
              </w:rPr>
              <w:t xml:space="preserve">Paweł Bylica  </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52">
            <w:pPr>
              <w:spacing w:line="360" w:lineRule="auto"/>
              <w:contextualSpacing w:val="0"/>
              <w:jc w:val="center"/>
              <w:rPr/>
            </w:pPr>
            <w:r w:rsidDel="00000000" w:rsidR="00000000" w:rsidRPr="00000000">
              <w:rPr>
                <w:rFonts w:ascii="Arial Unicode MS" w:cs="Arial Unicode MS" w:eastAsia="Arial Unicode MS" w:hAnsi="Arial Unicode MS"/>
                <w:rtl w:val="0"/>
              </w:rPr>
              <w:t xml:space="preserve">首席以太坊工程师</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53">
            <w:pPr>
              <w:spacing w:line="360" w:lineRule="auto"/>
              <w:contextualSpacing w:val="0"/>
              <w:rPr>
                <w:color w:val="212121"/>
                <w:highlight w:val="white"/>
              </w:rPr>
            </w:pPr>
            <w:r w:rsidDel="00000000" w:rsidR="00000000" w:rsidRPr="00000000">
              <w:rPr>
                <w:rFonts w:ascii="Arial Unicode MS" w:cs="Arial Unicode MS" w:eastAsia="Arial Unicode MS" w:hAnsi="Arial Unicode MS"/>
                <w:rtl w:val="0"/>
              </w:rPr>
              <w:t xml:space="preserve">毕业于</w:t>
            </w:r>
            <w:r w:rsidDel="00000000" w:rsidR="00000000" w:rsidRPr="00000000">
              <w:rPr>
                <w:rFonts w:ascii="Arial Unicode MS" w:cs="Arial Unicode MS" w:eastAsia="Arial Unicode MS" w:hAnsi="Arial Unicode MS"/>
                <w:color w:val="212121"/>
                <w:highlight w:val="white"/>
                <w:rtl w:val="0"/>
              </w:rPr>
              <w:t xml:space="preserve">弗罗茨瓦夫科技大学，主修计算机科学；</w:t>
            </w:r>
            <w:r w:rsidDel="00000000" w:rsidR="00000000" w:rsidRPr="00000000">
              <w:rPr>
                <w:rtl w:val="0"/>
              </w:rPr>
            </w:r>
          </w:p>
          <w:p w:rsidR="00000000" w:rsidDel="00000000" w:rsidP="00000000" w:rsidRDefault="00000000" w:rsidRPr="00000000" w14:paraId="00000154">
            <w:pPr>
              <w:spacing w:line="360" w:lineRule="auto"/>
              <w:contextualSpacing w:val="0"/>
              <w:rPr/>
            </w:pPr>
            <w:r w:rsidDel="00000000" w:rsidR="00000000" w:rsidRPr="00000000">
              <w:rPr>
                <w:rFonts w:ascii="Arial Unicode MS" w:cs="Arial Unicode MS" w:eastAsia="Arial Unicode MS" w:hAnsi="Arial Unicode MS"/>
                <w:rtl w:val="0"/>
              </w:rPr>
              <w:t xml:space="preserve">曾担任波兰的三星电子研究发展中心的初级软件工程师；</w:t>
            </w:r>
            <w:r w:rsidDel="00000000" w:rsidR="00000000" w:rsidRPr="00000000">
              <w:rPr>
                <w:rtl w:val="0"/>
              </w:rPr>
            </w:r>
          </w:p>
          <w:p w:rsidR="00000000" w:rsidDel="00000000" w:rsidP="00000000" w:rsidRDefault="00000000" w:rsidRPr="00000000" w14:paraId="00000155">
            <w:pPr>
              <w:spacing w:line="360" w:lineRule="auto"/>
              <w:contextualSpacing w:val="0"/>
              <w:rPr/>
            </w:pPr>
            <w:r w:rsidDel="00000000" w:rsidR="00000000" w:rsidRPr="00000000">
              <w:rPr>
                <w:rFonts w:ascii="Arial Unicode MS" w:cs="Arial Unicode MS" w:eastAsia="Arial Unicode MS" w:hAnsi="Arial Unicode MS"/>
                <w:rtl w:val="0"/>
              </w:rPr>
              <w:t xml:space="preserve">曾在 imapp 担任 C++ 软件工程师；曾担任以太坊的 C++ 软件工程师。</w:t>
            </w:r>
          </w:p>
        </w:tc>
      </w:tr>
      <w:tr>
        <w:tc>
          <w:tcPr>
            <w:tcMar>
              <w:top w:w="100.0" w:type="dxa"/>
              <w:left w:w="100.0" w:type="dxa"/>
              <w:bottom w:w="100.0" w:type="dxa"/>
              <w:right w:w="100.0" w:type="dxa"/>
            </w:tcMar>
            <w:vAlign w:val="center"/>
          </w:tcPr>
          <w:p w:rsidR="00000000" w:rsidDel="00000000" w:rsidP="00000000" w:rsidRDefault="00000000" w:rsidRPr="00000000" w14:paraId="00000156">
            <w:pPr>
              <w:spacing w:line="240" w:lineRule="auto"/>
              <w:contextualSpacing w:val="0"/>
              <w:rPr/>
            </w:pPr>
            <w:r w:rsidDel="00000000" w:rsidR="00000000" w:rsidRPr="00000000">
              <w:rPr>
                <w:rtl w:val="0"/>
              </w:rPr>
            </w:r>
          </w:p>
          <w:p w:rsidR="00000000" w:rsidDel="00000000" w:rsidP="00000000" w:rsidRDefault="00000000" w:rsidRPr="00000000" w14:paraId="00000157">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after="40" w:before="0" w:line="320" w:lineRule="auto"/>
              <w:contextualSpacing w:val="0"/>
              <w:jc w:val="center"/>
              <w:rPr>
                <w:sz w:val="22"/>
                <w:szCs w:val="22"/>
              </w:rPr>
            </w:pPr>
            <w:bookmarkStart w:colFirst="0" w:colLast="0" w:name="_8gj75q3lbp1o" w:id="28"/>
            <w:bookmarkEnd w:id="28"/>
            <w:r w:rsidDel="00000000" w:rsidR="00000000" w:rsidRPr="00000000">
              <w:rPr>
                <w:sz w:val="22"/>
                <w:szCs w:val="22"/>
                <w:rtl w:val="0"/>
              </w:rPr>
              <w:t xml:space="preserve">Alex Leverington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58">
            <w:pPr>
              <w:spacing w:line="360" w:lineRule="auto"/>
              <w:contextualSpacing w:val="0"/>
              <w:jc w:val="center"/>
              <w:rPr/>
            </w:pPr>
            <w:r w:rsidDel="00000000" w:rsidR="00000000" w:rsidRPr="00000000">
              <w:rPr>
                <w:rFonts w:ascii="Arial Unicode MS" w:cs="Arial Unicode MS" w:eastAsia="Arial Unicode MS" w:hAnsi="Arial Unicode MS"/>
                <w:rtl w:val="0"/>
              </w:rPr>
              <w:t xml:space="preserve">顾问</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59">
            <w:pPr>
              <w:spacing w:line="360" w:lineRule="auto"/>
              <w:contextualSpacing w:val="0"/>
              <w:rPr/>
            </w:pPr>
            <w:r w:rsidDel="00000000" w:rsidR="00000000" w:rsidRPr="00000000">
              <w:rPr>
                <w:rFonts w:ascii="Arial Unicode MS" w:cs="Arial Unicode MS" w:eastAsia="Arial Unicode MS" w:hAnsi="Arial Unicode MS"/>
                <w:rtl w:val="0"/>
              </w:rPr>
              <w:t xml:space="preserve">曾担任多家互联网公司与计算机软件公司的工程师；以太坊的核心创始人。</w:t>
            </w:r>
          </w:p>
        </w:tc>
      </w:tr>
    </w:tbl>
    <w:p w:rsidR="00000000" w:rsidDel="00000000" w:rsidP="00000000" w:rsidRDefault="00000000" w:rsidRPr="00000000" w14:paraId="0000015A">
      <w:pPr>
        <w:contextualSpacing w:val="0"/>
        <w:rPr/>
      </w:pPr>
      <w:r w:rsidDel="00000000" w:rsidR="00000000" w:rsidRPr="00000000">
        <w:rPr>
          <w:rtl w:val="0"/>
        </w:rPr>
      </w:r>
    </w:p>
    <w:p w:rsidR="00000000" w:rsidDel="00000000" w:rsidP="00000000" w:rsidRDefault="00000000" w:rsidRPr="00000000" w14:paraId="0000015B">
      <w:pPr>
        <w:contextualSpacing w:val="0"/>
        <w:rPr/>
      </w:pPr>
      <w:r w:rsidDel="00000000" w:rsidR="00000000" w:rsidRPr="00000000">
        <w:rPr>
          <w:rtl w:val="0"/>
        </w:rPr>
      </w:r>
    </w:p>
    <w:p w:rsidR="00000000" w:rsidDel="00000000" w:rsidP="00000000" w:rsidRDefault="00000000" w:rsidRPr="00000000" w14:paraId="0000015C">
      <w:pPr>
        <w:contextualSpacing w:val="0"/>
        <w:rPr>
          <w:color w:val="579a78"/>
        </w:rPr>
      </w:pPr>
      <w:r w:rsidDel="00000000" w:rsidR="00000000" w:rsidRPr="00000000">
        <w:rPr>
          <w:rtl w:val="0"/>
        </w:rPr>
      </w:r>
    </w:p>
    <w:p w:rsidR="00000000" w:rsidDel="00000000" w:rsidP="00000000" w:rsidRDefault="00000000" w:rsidRPr="00000000" w14:paraId="0000015D">
      <w:pPr>
        <w:contextualSpacing w:val="0"/>
        <w:rPr>
          <w:color w:val="579a78"/>
        </w:rPr>
      </w:pPr>
      <w:r w:rsidDel="00000000" w:rsidR="00000000" w:rsidRPr="00000000">
        <w:rPr>
          <w:rFonts w:ascii="Arial Unicode MS" w:cs="Arial Unicode MS" w:eastAsia="Arial Unicode MS" w:hAnsi="Arial Unicode MS"/>
          <w:color w:val="579a78"/>
          <w:rtl w:val="0"/>
        </w:rPr>
        <w:t xml:space="preserve">标准共识分析：</w:t>
      </w:r>
    </w:p>
    <w:p w:rsidR="00000000" w:rsidDel="00000000" w:rsidP="00000000" w:rsidRDefault="00000000" w:rsidRPr="00000000" w14:paraId="0000015E">
      <w:pPr>
        <w:contextualSpacing w:val="0"/>
        <w:rPr/>
      </w:pPr>
      <w:r w:rsidDel="00000000" w:rsidR="00000000" w:rsidRPr="00000000">
        <w:rPr>
          <w:rtl w:val="0"/>
        </w:rPr>
      </w:r>
    </w:p>
    <w:p w:rsidR="00000000" w:rsidDel="00000000" w:rsidP="00000000" w:rsidRDefault="00000000" w:rsidRPr="00000000" w14:paraId="0000015F">
      <w:pPr>
        <w:contextualSpacing w:val="0"/>
        <w:rPr/>
      </w:pPr>
      <w:r w:rsidDel="00000000" w:rsidR="00000000" w:rsidRPr="00000000">
        <w:rPr>
          <w:rFonts w:ascii="Arial Unicode MS" w:cs="Arial Unicode MS" w:eastAsia="Arial Unicode MS" w:hAnsi="Arial Unicode MS"/>
          <w:rtl w:val="0"/>
        </w:rPr>
        <w:t xml:space="preserve">官网所披露的团队人员较</w:t>
      </w:r>
      <w:r w:rsidDel="00000000" w:rsidR="00000000" w:rsidRPr="00000000">
        <w:rPr>
          <w:rFonts w:ascii="Arial Unicode MS" w:cs="Arial Unicode MS" w:eastAsia="Arial Unicode MS" w:hAnsi="Arial Unicode MS"/>
          <w:rtl w:val="0"/>
        </w:rPr>
        <w:t xml:space="preserve">多</w:t>
      </w:r>
      <w:r w:rsidDel="00000000" w:rsidR="00000000" w:rsidRPr="00000000">
        <w:rPr>
          <w:rFonts w:ascii="Arial Unicode MS" w:cs="Arial Unicode MS" w:eastAsia="Arial Unicode MS" w:hAnsi="Arial Unicode MS"/>
          <w:rtl w:val="0"/>
        </w:rPr>
        <w:t xml:space="preserve">，并且所披露的人员大部分都有计算机学习与从业背景。其 CEO与 CTO 都有计算机相关从业经验，并且 CEO 有区块链的相关从业背景。团队披露技术人员较多，且技术人员都有较为丰富的软件开发经验。整体来说，团队信息披露较为完整，且技术实力较强。</w:t>
      </w:r>
    </w:p>
    <w:p w:rsidR="00000000" w:rsidDel="00000000" w:rsidP="00000000" w:rsidRDefault="00000000" w:rsidRPr="00000000" w14:paraId="00000160">
      <w:pPr>
        <w:contextualSpacing w:val="0"/>
        <w:rPr/>
      </w:pPr>
      <w:r w:rsidDel="00000000" w:rsidR="00000000" w:rsidRPr="00000000">
        <w:rPr>
          <w:rtl w:val="0"/>
        </w:rPr>
      </w:r>
    </w:p>
    <w:p w:rsidR="00000000" w:rsidDel="00000000" w:rsidP="00000000" w:rsidRDefault="00000000" w:rsidRPr="00000000" w14:paraId="00000161">
      <w:pPr>
        <w:pStyle w:val="Heading3"/>
        <w:pBdr>
          <w:top w:color="auto" w:space="0" w:sz="0" w:val="none"/>
          <w:left w:color="auto" w:space="0" w:sz="0" w:val="none"/>
          <w:bottom w:color="auto" w:space="0" w:sz="0" w:val="none"/>
          <w:right w:color="auto" w:space="0" w:sz="0" w:val="none"/>
          <w:between w:color="auto" w:space="0" w:sz="0" w:val="none"/>
        </w:pBdr>
        <w:shd w:fill="ffffff" w:val="clear"/>
        <w:spacing w:after="0" w:lineRule="auto"/>
        <w:contextualSpacing w:val="0"/>
        <w:jc w:val="both"/>
        <w:rPr/>
      </w:pPr>
      <w:bookmarkStart w:colFirst="0" w:colLast="0" w:name="_aqj1utpjpo9e" w:id="29"/>
      <w:bookmarkEnd w:id="29"/>
      <w:r w:rsidDel="00000000" w:rsidR="00000000" w:rsidRPr="00000000">
        <w:rPr>
          <w:rFonts w:ascii="Arial Unicode MS" w:cs="Arial Unicode MS" w:eastAsia="Arial Unicode MS" w:hAnsi="Arial Unicode MS"/>
          <w:b w:val="1"/>
          <w:color w:val="579a78"/>
          <w:sz w:val="36"/>
          <w:szCs w:val="36"/>
          <w:rtl w:val="0"/>
        </w:rPr>
        <w:t xml:space="preserve">治理结构</w:t>
      </w:r>
      <w:r w:rsidDel="00000000" w:rsidR="00000000" w:rsidRPr="00000000">
        <w:rPr>
          <w:rtl w:val="0"/>
        </w:rPr>
      </w:r>
    </w:p>
    <w:p w:rsidR="00000000" w:rsidDel="00000000" w:rsidP="00000000" w:rsidRDefault="00000000" w:rsidRPr="00000000" w14:paraId="00000162">
      <w:pPr>
        <w:contextualSpacing w:val="0"/>
        <w:rPr/>
      </w:pPr>
      <w:r w:rsidDel="00000000" w:rsidR="00000000" w:rsidRPr="00000000">
        <w:rPr>
          <w:rtl w:val="0"/>
        </w:rPr>
      </w:r>
    </w:p>
    <w:p w:rsidR="00000000" w:rsidDel="00000000" w:rsidP="00000000" w:rsidRDefault="00000000" w:rsidRPr="00000000" w14:paraId="00000163">
      <w:pPr>
        <w:pStyle w:val="Heading4"/>
        <w:keepNext w:val="1"/>
        <w:keepLines w:val="1"/>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Microsoft Yahei" w:cs="Microsoft Yahei" w:eastAsia="Microsoft Yahei" w:hAnsi="Microsoft Yahei"/>
          <w:color w:val="579a78"/>
          <w:sz w:val="30"/>
          <w:szCs w:val="30"/>
        </w:rPr>
      </w:pPr>
      <w:bookmarkStart w:colFirst="0" w:colLast="0" w:name="_zen9w8mboy2r" w:id="30"/>
      <w:bookmarkEnd w:id="30"/>
      <w:r w:rsidDel="00000000" w:rsidR="00000000" w:rsidRPr="00000000">
        <w:rPr>
          <w:rFonts w:ascii="Microsoft Yahei" w:cs="Microsoft Yahei" w:eastAsia="Microsoft Yahei" w:hAnsi="Microsoft Yahei"/>
          <w:b w:val="0"/>
          <w:sz w:val="30"/>
          <w:szCs w:val="30"/>
          <w:rtl w:val="0"/>
        </w:rPr>
        <w:t xml:space="preserve">基金会</w:t>
      </w:r>
      <w:r w:rsidDel="00000000" w:rsidR="00000000" w:rsidRPr="00000000">
        <w:rPr>
          <w:rtl w:val="0"/>
        </w:rPr>
      </w:r>
    </w:p>
    <w:p w:rsidR="00000000" w:rsidDel="00000000" w:rsidP="00000000" w:rsidRDefault="00000000" w:rsidRPr="00000000" w14:paraId="00000164">
      <w:pPr>
        <w:contextualSpacing w:val="0"/>
        <w:rPr/>
      </w:pPr>
      <w:r w:rsidDel="00000000" w:rsidR="00000000" w:rsidRPr="00000000">
        <w:rPr>
          <w:rtl w:val="0"/>
        </w:rPr>
      </w:r>
    </w:p>
    <w:p w:rsidR="00000000" w:rsidDel="00000000" w:rsidP="00000000" w:rsidRDefault="00000000" w:rsidRPr="00000000" w14:paraId="00000165">
      <w:pPr>
        <w:contextualSpacing w:val="0"/>
        <w:rPr/>
      </w:pPr>
      <w:r w:rsidDel="00000000" w:rsidR="00000000" w:rsidRPr="00000000">
        <w:rPr>
          <w:rFonts w:ascii="Arial Unicode MS" w:cs="Arial Unicode MS" w:eastAsia="Arial Unicode MS" w:hAnsi="Arial Unicode MS"/>
          <w:rtl w:val="0"/>
        </w:rPr>
        <w:t xml:space="preserve">官方并未在白皮书及其他公开渠道说明其基金会的情况，标准共识就该问题询问官方，官方给予了相关的回复。项目</w:t>
      </w:r>
      <w:r w:rsidDel="00000000" w:rsidR="00000000" w:rsidRPr="00000000">
        <w:rPr>
          <w:rFonts w:ascii="Arial Unicode MS" w:cs="Arial Unicode MS" w:eastAsia="Arial Unicode MS" w:hAnsi="Arial Unicode MS"/>
          <w:rtl w:val="0"/>
        </w:rPr>
        <w:t xml:space="preserve">链下</w:t>
      </w:r>
      <w:r w:rsidDel="00000000" w:rsidR="00000000" w:rsidRPr="00000000">
        <w:rPr>
          <w:rFonts w:ascii="Arial Unicode MS" w:cs="Arial Unicode MS" w:eastAsia="Arial Unicode MS" w:hAnsi="Arial Unicode MS"/>
          <w:rtl w:val="0"/>
        </w:rPr>
        <w:t xml:space="preserve">治理机构并不是以基金会的形式存在，而是通过 </w:t>
      </w:r>
      <w:r w:rsidDel="00000000" w:rsidR="00000000" w:rsidRPr="00000000">
        <w:rPr>
          <w:rtl w:val="0"/>
        </w:rPr>
        <w:t xml:space="preserve">Golem Factory GmbH </w:t>
      </w:r>
      <w:r w:rsidDel="00000000" w:rsidR="00000000" w:rsidRPr="00000000">
        <w:rPr>
          <w:rFonts w:ascii="Arial Unicode MS" w:cs="Arial Unicode MS" w:eastAsia="Arial Unicode MS" w:hAnsi="Arial Unicode MS"/>
          <w:rtl w:val="0"/>
        </w:rPr>
        <w:t xml:space="preserve">公司的形式对于项目进行发展和管理。该公司</w:t>
      </w:r>
      <w:r w:rsidDel="00000000" w:rsidR="00000000" w:rsidRPr="00000000">
        <w:rPr>
          <w:rFonts w:ascii="Arial Unicode MS" w:cs="Arial Unicode MS" w:eastAsia="Arial Unicode MS" w:hAnsi="Arial Unicode MS"/>
          <w:color w:val="212121"/>
          <w:highlight w:val="white"/>
          <w:rtl w:val="0"/>
        </w:rPr>
        <w:t xml:space="preserve">是一家位于楚格的瑞士有限公司，</w:t>
      </w:r>
      <w:r w:rsidDel="00000000" w:rsidR="00000000" w:rsidRPr="00000000">
        <w:rPr>
          <w:rFonts w:ascii="Arial Unicode MS" w:cs="Arial Unicode MS" w:eastAsia="Arial Unicode MS" w:hAnsi="Arial Unicode MS"/>
          <w:rtl w:val="0"/>
        </w:rPr>
        <w:t xml:space="preserve">该公司的</w:t>
      </w:r>
      <w:r w:rsidDel="00000000" w:rsidR="00000000" w:rsidRPr="00000000">
        <w:rPr>
          <w:rFonts w:ascii="Arial Unicode MS" w:cs="Arial Unicode MS" w:eastAsia="Arial Unicode MS" w:hAnsi="Arial Unicode MS"/>
          <w:rtl w:val="0"/>
        </w:rPr>
        <w:t xml:space="preserve">核心组成人员就是白皮书中所披露的团队人员，同时包括更多的普通工作成员。公司成立的目的就是通过利用众筹募得的资金来发展项目。但是目前官方并未透露该公司的管理机制。</w:t>
      </w:r>
    </w:p>
    <w:p w:rsidR="00000000" w:rsidDel="00000000" w:rsidP="00000000" w:rsidRDefault="00000000" w:rsidRPr="00000000" w14:paraId="00000166">
      <w:pPr>
        <w:contextualSpacing w:val="0"/>
        <w:rPr/>
      </w:pPr>
      <w:r w:rsidDel="00000000" w:rsidR="00000000" w:rsidRPr="00000000">
        <w:rPr>
          <w:rtl w:val="0"/>
        </w:rPr>
        <w:t xml:space="preserve">Golem Factory GmbH</w:t>
      </w:r>
      <w:r w:rsidDel="00000000" w:rsidR="00000000" w:rsidRPr="00000000">
        <w:rPr>
          <w:rFonts w:ascii="Arial Unicode MS" w:cs="Arial Unicode MS" w:eastAsia="Arial Unicode MS" w:hAnsi="Arial Unicode MS"/>
          <w:rtl w:val="0"/>
        </w:rPr>
        <w:t xml:space="preserve"> 公司的信息如下：</w:t>
      </w:r>
    </w:p>
    <w:p w:rsidR="00000000" w:rsidDel="00000000" w:rsidP="00000000" w:rsidRDefault="00000000" w:rsidRPr="00000000" w14:paraId="00000167">
      <w:pPr>
        <w:contextualSpacing w:val="0"/>
        <w:rPr/>
      </w:pPr>
      <w:r w:rsidDel="00000000" w:rsidR="00000000" w:rsidRPr="00000000">
        <w:rPr>
          <w:rtl w:val="0"/>
        </w:rPr>
      </w:r>
    </w:p>
    <w:p w:rsidR="00000000" w:rsidDel="00000000" w:rsidP="00000000" w:rsidRDefault="00000000" w:rsidRPr="00000000" w14:paraId="00000168">
      <w:pPr>
        <w:contextualSpacing w:val="0"/>
        <w:rPr/>
      </w:pPr>
      <w:r w:rsidDel="00000000" w:rsidR="00000000" w:rsidRPr="00000000">
        <w:rPr/>
        <w:drawing>
          <wp:inline distB="114300" distT="114300" distL="114300" distR="114300">
            <wp:extent cx="4181475" cy="1981200"/>
            <wp:effectExtent b="0" l="0" r="0" t="0"/>
            <wp:docPr id="40" name="image84.png"/>
            <a:graphic>
              <a:graphicData uri="http://schemas.openxmlformats.org/drawingml/2006/picture">
                <pic:pic>
                  <pic:nvPicPr>
                    <pic:cNvPr id="0" name="image84.png"/>
                    <pic:cNvPicPr preferRelativeResize="0"/>
                  </pic:nvPicPr>
                  <pic:blipFill>
                    <a:blip r:embed="rId36"/>
                    <a:srcRect b="0" l="0" r="0" t="0"/>
                    <a:stretch>
                      <a:fillRect/>
                    </a:stretch>
                  </pic:blipFill>
                  <pic:spPr>
                    <a:xfrm>
                      <a:off x="0" y="0"/>
                      <a:ext cx="4181475"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169">
      <w:pPr>
        <w:contextualSpacing w:val="0"/>
        <w:rPr/>
      </w:pPr>
      <w:r w:rsidDel="00000000" w:rsidR="00000000" w:rsidRPr="00000000">
        <w:rPr/>
        <w:drawing>
          <wp:inline distB="114300" distT="114300" distL="114300" distR="114300">
            <wp:extent cx="3267075" cy="3838575"/>
            <wp:effectExtent b="0" l="0" r="0" t="0"/>
            <wp:docPr id="30" name="image74.png"/>
            <a:graphic>
              <a:graphicData uri="http://schemas.openxmlformats.org/drawingml/2006/picture">
                <pic:pic>
                  <pic:nvPicPr>
                    <pic:cNvPr id="0" name="image74.png"/>
                    <pic:cNvPicPr preferRelativeResize="0"/>
                  </pic:nvPicPr>
                  <pic:blipFill>
                    <a:blip r:embed="rId37"/>
                    <a:srcRect b="0" l="0" r="0" t="0"/>
                    <a:stretch>
                      <a:fillRect/>
                    </a:stretch>
                  </pic:blipFill>
                  <pic:spPr>
                    <a:xfrm>
                      <a:off x="0" y="0"/>
                      <a:ext cx="3267075" cy="3838575"/>
                    </a:xfrm>
                    <a:prstGeom prst="rect"/>
                    <a:ln/>
                  </pic:spPr>
                </pic:pic>
              </a:graphicData>
            </a:graphic>
          </wp:inline>
        </w:drawing>
      </w:r>
      <w:r w:rsidDel="00000000" w:rsidR="00000000" w:rsidRPr="00000000">
        <w:rPr>
          <w:rtl w:val="0"/>
        </w:rPr>
      </w:r>
    </w:p>
    <w:p w:rsidR="00000000" w:rsidDel="00000000" w:rsidP="00000000" w:rsidRDefault="00000000" w:rsidRPr="00000000" w14:paraId="0000016A">
      <w:pPr>
        <w:contextualSpacing w:val="0"/>
        <w:rPr/>
      </w:pPr>
      <w:r w:rsidDel="00000000" w:rsidR="00000000" w:rsidRPr="00000000">
        <w:rPr>
          <w:rtl w:val="0"/>
        </w:rPr>
      </w:r>
    </w:p>
    <w:p w:rsidR="00000000" w:rsidDel="00000000" w:rsidP="00000000" w:rsidRDefault="00000000" w:rsidRPr="00000000" w14:paraId="0000016B">
      <w:pPr>
        <w:contextualSpacing w:val="0"/>
        <w:rPr>
          <w:color w:val="579a78"/>
        </w:rPr>
      </w:pPr>
      <w:r w:rsidDel="00000000" w:rsidR="00000000" w:rsidRPr="00000000">
        <w:rPr>
          <w:rtl w:val="0"/>
        </w:rPr>
      </w:r>
    </w:p>
    <w:p w:rsidR="00000000" w:rsidDel="00000000" w:rsidP="00000000" w:rsidRDefault="00000000" w:rsidRPr="00000000" w14:paraId="0000016C">
      <w:pPr>
        <w:contextualSpacing w:val="0"/>
        <w:rPr/>
      </w:pPr>
      <w:r w:rsidDel="00000000" w:rsidR="00000000" w:rsidRPr="00000000">
        <w:rPr/>
        <w:drawing>
          <wp:inline distB="114300" distT="114300" distL="114300" distR="114300">
            <wp:extent cx="5734050" cy="2870200"/>
            <wp:effectExtent b="0" l="0" r="0" t="0"/>
            <wp:docPr id="24" name="image68.png"/>
            <a:graphic>
              <a:graphicData uri="http://schemas.openxmlformats.org/drawingml/2006/picture">
                <pic:pic>
                  <pic:nvPicPr>
                    <pic:cNvPr id="0" name="image68.png"/>
                    <pic:cNvPicPr preferRelativeResize="0"/>
                  </pic:nvPicPr>
                  <pic:blipFill>
                    <a:blip r:embed="rId38"/>
                    <a:srcRect b="0" l="0" r="0" t="0"/>
                    <a:stretch>
                      <a:fillRect/>
                    </a:stretch>
                  </pic:blipFill>
                  <pic:spPr>
                    <a:xfrm>
                      <a:off x="0" y="0"/>
                      <a:ext cx="573405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16D">
      <w:pPr>
        <w:contextualSpacing w:val="0"/>
        <w:rPr>
          <w:sz w:val="24"/>
          <w:szCs w:val="24"/>
        </w:rPr>
      </w:pPr>
      <w:r w:rsidDel="00000000" w:rsidR="00000000" w:rsidRPr="00000000">
        <w:rPr>
          <w:rtl w:val="0"/>
        </w:rPr>
      </w:r>
    </w:p>
    <w:p w:rsidR="00000000" w:rsidDel="00000000" w:rsidP="00000000" w:rsidRDefault="00000000" w:rsidRPr="00000000" w14:paraId="0000016E">
      <w:pPr>
        <w:pStyle w:val="Heading3"/>
        <w:spacing w:line="360" w:lineRule="auto"/>
        <w:contextualSpacing w:val="0"/>
        <w:rPr>
          <w:b w:val="1"/>
          <w:color w:val="579a78"/>
          <w:sz w:val="36"/>
          <w:szCs w:val="36"/>
        </w:rPr>
      </w:pPr>
      <w:bookmarkStart w:colFirst="0" w:colLast="0" w:name="_45ax5tmijkme" w:id="31"/>
      <w:bookmarkEnd w:id="31"/>
      <w:r w:rsidDel="00000000" w:rsidR="00000000" w:rsidRPr="00000000">
        <w:rPr>
          <w:rFonts w:ascii="Arial Unicode MS" w:cs="Arial Unicode MS" w:eastAsia="Arial Unicode MS" w:hAnsi="Arial Unicode MS"/>
          <w:b w:val="1"/>
          <w:color w:val="579a78"/>
          <w:sz w:val="36"/>
          <w:szCs w:val="36"/>
          <w:rtl w:val="0"/>
        </w:rPr>
        <w:t xml:space="preserve">项目履约情况</w:t>
      </w:r>
    </w:p>
    <w:p w:rsidR="00000000" w:rsidDel="00000000" w:rsidP="00000000" w:rsidRDefault="00000000" w:rsidRPr="00000000" w14:paraId="0000016F">
      <w:pPr>
        <w:ind w:left="720" w:firstLine="0"/>
        <w:contextualSpacing w:val="0"/>
        <w:rPr/>
      </w:pPr>
      <w:r w:rsidDel="00000000" w:rsidR="00000000" w:rsidRPr="00000000">
        <w:rPr>
          <w:rFonts w:ascii="Arial Unicode MS" w:cs="Arial Unicode MS" w:eastAsia="Arial Unicode MS" w:hAnsi="Arial Unicode MS"/>
          <w:rtl w:val="0"/>
        </w:rPr>
        <w:t xml:space="preserve">根据白皮书披露， 项目的路线图如下所示：</w:t>
      </w:r>
    </w:p>
    <w:p w:rsidR="00000000" w:rsidDel="00000000" w:rsidP="00000000" w:rsidRDefault="00000000" w:rsidRPr="00000000" w14:paraId="00000170">
      <w:pPr>
        <w:ind w:left="0" w:firstLine="0"/>
        <w:contextualSpacing w:val="0"/>
        <w:rPr/>
      </w:pPr>
      <w:r w:rsidDel="00000000" w:rsidR="00000000" w:rsidRPr="00000000">
        <w:rPr>
          <w:rFonts w:ascii="Arial Unicode MS" w:cs="Arial Unicode MS" w:eastAsia="Arial Unicode MS" w:hAnsi="Arial Unicode MS"/>
          <w:rtl w:val="0"/>
        </w:rPr>
        <w:t xml:space="preserve">             白皮书中对于某些技术的实现加入了预算：</w:t>
      </w:r>
    </w:p>
    <w:p w:rsidR="00000000" w:rsidDel="00000000" w:rsidP="00000000" w:rsidRDefault="00000000" w:rsidRPr="00000000" w14:paraId="00000171">
      <w:pPr>
        <w:ind w:left="720" w:firstLine="0"/>
        <w:contextualSpacing w:val="0"/>
        <w:rPr/>
      </w:pPr>
      <w:r w:rsidDel="00000000" w:rsidR="00000000" w:rsidRPr="00000000">
        <w:rPr>
          <w:rFonts w:ascii="Arial Unicode MS" w:cs="Arial Unicode MS" w:eastAsia="Arial Unicode MS" w:hAnsi="Arial Unicode MS"/>
          <w:rtl w:val="0"/>
        </w:rPr>
        <w:t xml:space="preserve">（+） 320k ETH     （++）530k ETH     (+++)  820k ETH</w:t>
      </w:r>
    </w:p>
    <w:p w:rsidR="00000000" w:rsidDel="00000000" w:rsidP="00000000" w:rsidRDefault="00000000" w:rsidRPr="00000000" w14:paraId="00000172">
      <w:pPr>
        <w:ind w:left="720" w:firstLine="0"/>
        <w:contextualSpacing w:val="0"/>
        <w:rPr/>
      </w:pPr>
      <w:r w:rsidDel="00000000" w:rsidR="00000000" w:rsidRPr="00000000">
        <w:rPr>
          <w:rtl w:val="0"/>
        </w:rPr>
      </w:r>
    </w:p>
    <w:p w:rsidR="00000000" w:rsidDel="00000000" w:rsidP="00000000" w:rsidRDefault="00000000" w:rsidRPr="00000000" w14:paraId="00000173">
      <w:pPr>
        <w:ind w:left="720" w:firstLine="0"/>
        <w:contextualSpacing w:val="0"/>
        <w:rPr/>
      </w:pPr>
      <w:r w:rsidDel="00000000" w:rsidR="00000000" w:rsidRPr="00000000">
        <w:rPr>
          <w:rtl w:val="0"/>
        </w:rPr>
      </w:r>
    </w:p>
    <w:p w:rsidR="00000000" w:rsidDel="00000000" w:rsidP="00000000" w:rsidRDefault="00000000" w:rsidRPr="00000000" w14:paraId="00000174">
      <w:pPr>
        <w:ind w:left="720" w:firstLine="0"/>
        <w:contextualSpacing w:val="0"/>
        <w:rPr/>
      </w:pPr>
      <w:r w:rsidDel="00000000" w:rsidR="00000000" w:rsidRPr="00000000">
        <w:rPr>
          <w:rtl w:val="0"/>
        </w:rPr>
      </w:r>
    </w:p>
    <w:p w:rsidR="00000000" w:rsidDel="00000000" w:rsidP="00000000" w:rsidRDefault="00000000" w:rsidRPr="00000000" w14:paraId="00000175">
      <w:pPr>
        <w:ind w:left="720" w:firstLine="0"/>
        <w:contextualSpacing w:val="0"/>
        <w:rPr/>
      </w:pPr>
      <w:r w:rsidDel="00000000" w:rsidR="00000000" w:rsidRPr="00000000">
        <w:rPr>
          <w:rtl w:val="0"/>
        </w:rPr>
      </w:r>
    </w:p>
    <w:p w:rsidR="00000000" w:rsidDel="00000000" w:rsidP="00000000" w:rsidRDefault="00000000" w:rsidRPr="00000000" w14:paraId="00000176">
      <w:pPr>
        <w:ind w:left="720" w:firstLine="0"/>
        <w:contextualSpacing w:val="0"/>
        <w:rPr/>
      </w:pPr>
      <w:r w:rsidDel="00000000" w:rsidR="00000000" w:rsidRPr="00000000">
        <w:rPr>
          <w:rtl w:val="0"/>
        </w:rPr>
      </w:r>
    </w:p>
    <w:p w:rsidR="00000000" w:rsidDel="00000000" w:rsidP="00000000" w:rsidRDefault="00000000" w:rsidRPr="00000000" w14:paraId="00000177">
      <w:pPr>
        <w:ind w:left="720" w:firstLine="0"/>
        <w:contextualSpacing w:val="0"/>
        <w:rPr/>
      </w:pPr>
      <w:r w:rsidDel="00000000" w:rsidR="00000000" w:rsidRPr="00000000">
        <w:rPr>
          <w:rtl w:val="0"/>
        </w:rPr>
      </w:r>
    </w:p>
    <w:p w:rsidR="00000000" w:rsidDel="00000000" w:rsidP="00000000" w:rsidRDefault="00000000" w:rsidRPr="00000000" w14:paraId="00000178">
      <w:pPr>
        <w:ind w:left="720" w:firstLine="0"/>
        <w:contextualSpacing w:val="0"/>
        <w:rPr/>
      </w:pPr>
      <w:r w:rsidDel="00000000" w:rsidR="00000000" w:rsidRPr="00000000">
        <w:rPr>
          <w:rtl w:val="0"/>
        </w:rPr>
      </w:r>
    </w:p>
    <w:p w:rsidR="00000000" w:rsidDel="00000000" w:rsidP="00000000" w:rsidRDefault="00000000" w:rsidRPr="00000000" w14:paraId="00000179">
      <w:pPr>
        <w:ind w:left="720" w:firstLine="0"/>
        <w:contextualSpacing w:val="0"/>
        <w:rPr/>
      </w:pPr>
      <w:r w:rsidDel="00000000" w:rsidR="00000000" w:rsidRPr="00000000">
        <w:rPr>
          <w:rtl w:val="0"/>
        </w:rPr>
      </w:r>
    </w:p>
    <w:p w:rsidR="00000000" w:rsidDel="00000000" w:rsidP="00000000" w:rsidRDefault="00000000" w:rsidRPr="00000000" w14:paraId="0000017A">
      <w:pPr>
        <w:ind w:left="720" w:firstLine="0"/>
        <w:contextualSpacing w:val="0"/>
        <w:rPr/>
      </w:pPr>
      <w:r w:rsidDel="00000000" w:rsidR="00000000" w:rsidRPr="00000000">
        <w:rPr>
          <w:rtl w:val="0"/>
        </w:rPr>
      </w:r>
    </w:p>
    <w:p w:rsidR="00000000" w:rsidDel="00000000" w:rsidP="00000000" w:rsidRDefault="00000000" w:rsidRPr="00000000" w14:paraId="0000017B">
      <w:pPr>
        <w:ind w:left="720" w:firstLine="0"/>
        <w:contextualSpacing w:val="0"/>
        <w:rPr/>
      </w:pPr>
      <w:r w:rsidDel="00000000" w:rsidR="00000000" w:rsidRPr="00000000">
        <w:rPr>
          <w:rtl w:val="0"/>
        </w:rPr>
      </w:r>
    </w:p>
    <w:p w:rsidR="00000000" w:rsidDel="00000000" w:rsidP="00000000" w:rsidRDefault="00000000" w:rsidRPr="00000000" w14:paraId="0000017C">
      <w:pPr>
        <w:ind w:left="720" w:firstLine="0"/>
        <w:contextualSpacing w:val="0"/>
        <w:rPr/>
      </w:pPr>
      <w:r w:rsidDel="00000000" w:rsidR="00000000" w:rsidRPr="00000000">
        <w:rPr>
          <w:rtl w:val="0"/>
        </w:rPr>
      </w:r>
    </w:p>
    <w:p w:rsidR="00000000" w:rsidDel="00000000" w:rsidP="00000000" w:rsidRDefault="00000000" w:rsidRPr="00000000" w14:paraId="0000017D">
      <w:pPr>
        <w:ind w:left="720" w:firstLine="0"/>
        <w:contextualSpacing w:val="0"/>
        <w:rPr/>
      </w:pPr>
      <w:r w:rsidDel="00000000" w:rsidR="00000000" w:rsidRPr="00000000">
        <w:rPr>
          <w:rtl w:val="0"/>
        </w:rPr>
      </w:r>
    </w:p>
    <w:p w:rsidR="00000000" w:rsidDel="00000000" w:rsidP="00000000" w:rsidRDefault="00000000" w:rsidRPr="00000000" w14:paraId="0000017E">
      <w:pPr>
        <w:ind w:left="720" w:firstLine="0"/>
        <w:contextualSpacing w:val="0"/>
        <w:rPr/>
      </w:pPr>
      <w:r w:rsidDel="00000000" w:rsidR="00000000" w:rsidRPr="00000000">
        <w:rPr>
          <w:rtl w:val="0"/>
        </w:rPr>
      </w:r>
    </w:p>
    <w:p w:rsidR="00000000" w:rsidDel="00000000" w:rsidP="00000000" w:rsidRDefault="00000000" w:rsidRPr="00000000" w14:paraId="0000017F">
      <w:pPr>
        <w:ind w:left="720" w:firstLine="0"/>
        <w:contextualSpacing w:val="0"/>
        <w:rPr/>
      </w:pPr>
      <w:r w:rsidDel="00000000" w:rsidR="00000000" w:rsidRPr="00000000">
        <w:rPr>
          <w:rtl w:val="0"/>
        </w:rPr>
      </w:r>
    </w:p>
    <w:p w:rsidR="00000000" w:rsidDel="00000000" w:rsidP="00000000" w:rsidRDefault="00000000" w:rsidRPr="00000000" w14:paraId="00000180">
      <w:pPr>
        <w:ind w:left="720" w:firstLine="0"/>
        <w:contextualSpacing w:val="0"/>
        <w:rPr/>
      </w:pPr>
      <w:r w:rsidDel="00000000" w:rsidR="00000000" w:rsidRPr="00000000">
        <w:rPr>
          <w:rtl w:val="0"/>
        </w:rPr>
      </w:r>
    </w:p>
    <w:p w:rsidR="00000000" w:rsidDel="00000000" w:rsidP="00000000" w:rsidRDefault="00000000" w:rsidRPr="00000000" w14:paraId="00000181">
      <w:pPr>
        <w:ind w:left="720" w:firstLine="0"/>
        <w:contextualSpacing w:val="0"/>
        <w:rPr/>
      </w:pPr>
      <w:r w:rsidDel="00000000" w:rsidR="00000000" w:rsidRPr="00000000">
        <w:rPr>
          <w:rtl w:val="0"/>
        </w:rPr>
      </w:r>
    </w:p>
    <w:p w:rsidR="00000000" w:rsidDel="00000000" w:rsidP="00000000" w:rsidRDefault="00000000" w:rsidRPr="00000000" w14:paraId="00000182">
      <w:pPr>
        <w:ind w:left="720" w:firstLine="0"/>
        <w:contextualSpacing w:val="0"/>
        <w:rPr/>
      </w:pPr>
      <w:r w:rsidDel="00000000" w:rsidR="00000000" w:rsidRPr="00000000">
        <w:rPr>
          <w:rtl w:val="0"/>
        </w:rPr>
      </w:r>
    </w:p>
    <w:p w:rsidR="00000000" w:rsidDel="00000000" w:rsidP="00000000" w:rsidRDefault="00000000" w:rsidRPr="00000000" w14:paraId="00000183">
      <w:pPr>
        <w:ind w:left="720" w:firstLine="0"/>
        <w:contextualSpacing w:val="0"/>
        <w:rPr/>
      </w:pPr>
      <w:r w:rsidDel="00000000" w:rsidR="00000000" w:rsidRPr="00000000">
        <w:rPr>
          <w:rtl w:val="0"/>
        </w:rPr>
      </w:r>
    </w:p>
    <w:p w:rsidR="00000000" w:rsidDel="00000000" w:rsidP="00000000" w:rsidRDefault="00000000" w:rsidRPr="00000000" w14:paraId="00000184">
      <w:pPr>
        <w:ind w:left="720" w:firstLine="0"/>
        <w:contextualSpacing w:val="0"/>
        <w:rPr/>
      </w:pPr>
      <w:r w:rsidDel="00000000" w:rsidR="00000000" w:rsidRPr="00000000">
        <w:rPr>
          <w:rtl w:val="0"/>
        </w:rPr>
      </w:r>
    </w:p>
    <w:p w:rsidR="00000000" w:rsidDel="00000000" w:rsidP="00000000" w:rsidRDefault="00000000" w:rsidRPr="00000000" w14:paraId="00000185">
      <w:pPr>
        <w:ind w:left="720" w:firstLine="0"/>
        <w:contextualSpacing w:val="0"/>
        <w:rPr/>
      </w:pPr>
      <w:r w:rsidDel="00000000" w:rsidR="00000000" w:rsidRPr="00000000">
        <w:rPr>
          <w:rtl w:val="0"/>
        </w:rPr>
      </w:r>
    </w:p>
    <w:p w:rsidR="00000000" w:rsidDel="00000000" w:rsidP="00000000" w:rsidRDefault="00000000" w:rsidRPr="00000000" w14:paraId="00000186">
      <w:pPr>
        <w:ind w:left="720" w:firstLine="0"/>
        <w:contextualSpacing w:val="0"/>
        <w:rPr/>
      </w:pPr>
      <w:r w:rsidDel="00000000" w:rsidR="00000000" w:rsidRPr="00000000">
        <w:rPr>
          <w:rtl w:val="0"/>
        </w:rPr>
      </w:r>
    </w:p>
    <w:p w:rsidR="00000000" w:rsidDel="00000000" w:rsidP="00000000" w:rsidRDefault="00000000" w:rsidRPr="00000000" w14:paraId="00000187">
      <w:pPr>
        <w:ind w:left="720" w:firstLine="0"/>
        <w:contextualSpacing w:val="0"/>
        <w:rPr/>
      </w:pPr>
      <w:r w:rsidDel="00000000" w:rsidR="00000000" w:rsidRPr="00000000">
        <w:rPr>
          <w:rtl w:val="0"/>
        </w:rPr>
      </w:r>
    </w:p>
    <w:p w:rsidR="00000000" w:rsidDel="00000000" w:rsidP="00000000" w:rsidRDefault="00000000" w:rsidRPr="00000000" w14:paraId="00000188">
      <w:pPr>
        <w:ind w:left="720" w:firstLine="0"/>
        <w:contextualSpacing w:val="0"/>
        <w:rPr/>
      </w:pPr>
      <w:r w:rsidDel="00000000" w:rsidR="00000000" w:rsidRPr="00000000">
        <w:rPr>
          <w:rtl w:val="0"/>
        </w:rPr>
      </w:r>
    </w:p>
    <w:p w:rsidR="00000000" w:rsidDel="00000000" w:rsidP="00000000" w:rsidRDefault="00000000" w:rsidRPr="00000000" w14:paraId="00000189">
      <w:pPr>
        <w:ind w:left="720" w:firstLine="0"/>
        <w:contextualSpacing w:val="0"/>
        <w:rPr/>
      </w:pPr>
      <w:r w:rsidDel="00000000" w:rsidR="00000000" w:rsidRPr="00000000">
        <w:rPr>
          <w:rtl w:val="0"/>
        </w:rPr>
      </w:r>
    </w:p>
    <w:p w:rsidR="00000000" w:rsidDel="00000000" w:rsidP="00000000" w:rsidRDefault="00000000" w:rsidRPr="00000000" w14:paraId="0000018A">
      <w:pPr>
        <w:ind w:left="720" w:firstLine="0"/>
        <w:contextualSpacing w:val="0"/>
        <w:rPr/>
      </w:pPr>
      <w:r w:rsidDel="00000000" w:rsidR="00000000" w:rsidRPr="00000000">
        <w:rPr>
          <w:rtl w:val="0"/>
        </w:rPr>
      </w:r>
    </w:p>
    <w:p w:rsidR="00000000" w:rsidDel="00000000" w:rsidP="00000000" w:rsidRDefault="00000000" w:rsidRPr="00000000" w14:paraId="0000018B">
      <w:pPr>
        <w:ind w:left="720" w:firstLine="0"/>
        <w:contextualSpacing w:val="0"/>
        <w:rPr/>
      </w:pPr>
      <w:r w:rsidDel="00000000" w:rsidR="00000000" w:rsidRPr="00000000">
        <w:rPr>
          <w:rtl w:val="0"/>
        </w:rPr>
      </w:r>
    </w:p>
    <w:p w:rsidR="00000000" w:rsidDel="00000000" w:rsidP="00000000" w:rsidRDefault="00000000" w:rsidRPr="00000000" w14:paraId="0000018C">
      <w:pPr>
        <w:ind w:left="720" w:firstLine="0"/>
        <w:contextualSpacing w:val="0"/>
        <w:rPr/>
      </w:pPr>
      <w:r w:rsidDel="00000000" w:rsidR="00000000" w:rsidRPr="00000000">
        <w:rPr>
          <w:rtl w:val="0"/>
        </w:rPr>
      </w:r>
    </w:p>
    <w:p w:rsidR="00000000" w:rsidDel="00000000" w:rsidP="00000000" w:rsidRDefault="00000000" w:rsidRPr="00000000" w14:paraId="0000018D">
      <w:pPr>
        <w:ind w:left="720" w:firstLine="0"/>
        <w:contextualSpacing w:val="0"/>
        <w:rPr/>
      </w:pPr>
      <w:r w:rsidDel="00000000" w:rsidR="00000000" w:rsidRPr="00000000">
        <w:rPr>
          <w:rtl w:val="0"/>
        </w:rPr>
      </w:r>
    </w:p>
    <w:p w:rsidR="00000000" w:rsidDel="00000000" w:rsidP="00000000" w:rsidRDefault="00000000" w:rsidRPr="00000000" w14:paraId="0000018E">
      <w:pPr>
        <w:ind w:left="720" w:firstLine="0"/>
        <w:contextualSpacing w:val="0"/>
        <w:rPr/>
      </w:pPr>
      <w:r w:rsidDel="00000000" w:rsidR="00000000" w:rsidRPr="00000000">
        <w:rPr>
          <w:rtl w:val="0"/>
        </w:rPr>
      </w:r>
    </w:p>
    <w:p w:rsidR="00000000" w:rsidDel="00000000" w:rsidP="00000000" w:rsidRDefault="00000000" w:rsidRPr="00000000" w14:paraId="0000018F">
      <w:pPr>
        <w:ind w:left="720" w:firstLine="0"/>
        <w:contextualSpacing w:val="0"/>
        <w:rPr/>
      </w:pPr>
      <w:r w:rsidDel="00000000" w:rsidR="00000000" w:rsidRPr="00000000">
        <w:rPr>
          <w:rtl w:val="0"/>
        </w:rPr>
      </w:r>
    </w:p>
    <w:p w:rsidR="00000000" w:rsidDel="00000000" w:rsidP="00000000" w:rsidRDefault="00000000" w:rsidRPr="00000000" w14:paraId="00000190">
      <w:pPr>
        <w:ind w:left="720" w:firstLine="0"/>
        <w:contextualSpacing w:val="0"/>
        <w:rPr/>
      </w:pPr>
      <w:r w:rsidDel="00000000" w:rsidR="00000000" w:rsidRPr="00000000">
        <w:rPr>
          <w:rtl w:val="0"/>
        </w:rPr>
      </w:r>
    </w:p>
    <w:p w:rsidR="00000000" w:rsidDel="00000000" w:rsidP="00000000" w:rsidRDefault="00000000" w:rsidRPr="00000000" w14:paraId="00000191">
      <w:pPr>
        <w:ind w:left="720" w:firstLine="0"/>
        <w:contextualSpacing w:val="0"/>
        <w:rPr/>
      </w:pPr>
      <w:r w:rsidDel="00000000" w:rsidR="00000000" w:rsidRPr="00000000">
        <w:rPr>
          <w:rtl w:val="0"/>
        </w:rPr>
      </w:r>
    </w:p>
    <w:p w:rsidR="00000000" w:rsidDel="00000000" w:rsidP="00000000" w:rsidRDefault="00000000" w:rsidRPr="00000000" w14:paraId="00000192">
      <w:pPr>
        <w:ind w:left="0" w:firstLine="0"/>
        <w:contextualSpacing w:val="0"/>
        <w:rPr/>
      </w:pPr>
      <w:r w:rsidDel="00000000" w:rsidR="00000000" w:rsidRPr="00000000">
        <w:rPr>
          <w:rtl w:val="0"/>
        </w:rPr>
      </w:r>
    </w:p>
    <w:p w:rsidR="00000000" w:rsidDel="00000000" w:rsidP="00000000" w:rsidRDefault="00000000" w:rsidRPr="00000000" w14:paraId="00000193">
      <w:pPr>
        <w:ind w:left="720" w:firstLine="0"/>
        <w:contextualSpacing w:val="0"/>
        <w:rPr/>
      </w:pPr>
      <w:r w:rsidDel="00000000" w:rsidR="00000000" w:rsidRPr="00000000">
        <w:rPr>
          <w:rtl w:val="0"/>
        </w:rPr>
      </w:r>
    </w:p>
    <w:p w:rsidR="00000000" w:rsidDel="00000000" w:rsidP="00000000" w:rsidRDefault="00000000" w:rsidRPr="00000000" w14:paraId="00000194">
      <w:pPr>
        <w:ind w:left="720" w:firstLine="0"/>
        <w:contextualSpacing w:val="0"/>
        <w:rPr/>
      </w:pPr>
      <w:r w:rsidDel="00000000" w:rsidR="00000000" w:rsidRPr="00000000">
        <w:rPr>
          <w:rtl w:val="0"/>
        </w:rPr>
      </w:r>
    </w:p>
    <w:p w:rsidR="00000000" w:rsidDel="00000000" w:rsidP="00000000" w:rsidRDefault="00000000" w:rsidRPr="00000000" w14:paraId="00000195">
      <w:pPr>
        <w:ind w:left="0" w:firstLine="0"/>
        <w:contextualSpacing w:val="0"/>
        <w:rPr/>
      </w:pPr>
      <w:r w:rsidDel="00000000" w:rsidR="00000000" w:rsidRPr="00000000">
        <w:rPr>
          <w:rtl w:val="0"/>
        </w:rPr>
      </w:r>
    </w:p>
    <w:tbl>
      <w:tblPr>
        <w:tblStyle w:val="Table4"/>
        <w:tblW w:w="8475.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890"/>
        <w:gridCol w:w="5280"/>
        <w:gridCol w:w="1305"/>
        <w:tblGridChange w:id="0">
          <w:tblGrid>
            <w:gridCol w:w="1890"/>
            <w:gridCol w:w="5280"/>
            <w:gridCol w:w="1305"/>
          </w:tblGrid>
        </w:tblGridChange>
      </w:tblGrid>
      <w:tr>
        <w:tc>
          <w:tcPr>
            <w:tcBorders>
              <w:top w:color="000000" w:space="0" w:sz="8" w:val="single"/>
              <w:left w:color="000000" w:space="0" w:sz="8" w:val="single"/>
              <w:bottom w:color="000000" w:space="0" w:sz="8" w:val="single"/>
              <w:right w:color="000000" w:space="0" w:sz="8" w:val="single"/>
            </w:tcBorders>
            <w:shd w:fill="999999" w:val="clear"/>
            <w:tcMar>
              <w:top w:w="100.0" w:type="dxa"/>
              <w:left w:w="100.0" w:type="dxa"/>
              <w:bottom w:w="100.0" w:type="dxa"/>
              <w:right w:w="100.0" w:type="dxa"/>
            </w:tcMar>
            <w:vAlign w:val="center"/>
          </w:tcPr>
          <w:p w:rsidR="00000000" w:rsidDel="00000000" w:rsidP="00000000" w:rsidRDefault="00000000" w:rsidRPr="00000000" w14:paraId="00000196">
            <w:pPr>
              <w:spacing w:line="240" w:lineRule="auto"/>
              <w:contextualSpacing w:val="0"/>
              <w:jc w:val="center"/>
              <w:rPr>
                <w:b w:val="1"/>
              </w:rPr>
            </w:pPr>
            <w:r w:rsidDel="00000000" w:rsidR="00000000" w:rsidRPr="00000000">
              <w:rPr>
                <w:rFonts w:ascii="Arial Unicode MS" w:cs="Arial Unicode MS" w:eastAsia="Arial Unicode MS" w:hAnsi="Arial Unicode MS"/>
                <w:b w:val="1"/>
                <w:rtl w:val="0"/>
              </w:rPr>
              <w:t xml:space="preserve">体系规划</w:t>
            </w:r>
          </w:p>
        </w:tc>
        <w:tc>
          <w:tcPr>
            <w:tcBorders>
              <w:top w:color="000000" w:space="0" w:sz="8" w:val="single"/>
              <w:left w:color="000000" w:space="0" w:sz="0" w:val="nil"/>
              <w:bottom w:color="000000" w:space="0" w:sz="8" w:val="single"/>
              <w:right w:color="000000" w:space="0" w:sz="8" w:val="single"/>
            </w:tcBorders>
            <w:shd w:fill="999999" w:val="clear"/>
            <w:tcMar>
              <w:top w:w="100.0" w:type="dxa"/>
              <w:left w:w="100.0" w:type="dxa"/>
              <w:bottom w:w="100.0" w:type="dxa"/>
              <w:right w:w="100.0" w:type="dxa"/>
            </w:tcMar>
            <w:vAlign w:val="center"/>
          </w:tcPr>
          <w:p w:rsidR="00000000" w:rsidDel="00000000" w:rsidP="00000000" w:rsidRDefault="00000000" w:rsidRPr="00000000" w14:paraId="00000197">
            <w:pPr>
              <w:spacing w:line="240" w:lineRule="auto"/>
              <w:contextualSpacing w:val="0"/>
              <w:jc w:val="center"/>
              <w:rPr>
                <w:b w:val="1"/>
              </w:rPr>
            </w:pPr>
            <w:r w:rsidDel="00000000" w:rsidR="00000000" w:rsidRPr="00000000">
              <w:rPr>
                <w:rFonts w:ascii="Arial Unicode MS" w:cs="Arial Unicode MS" w:eastAsia="Arial Unicode MS" w:hAnsi="Arial Unicode MS"/>
                <w:b w:val="1"/>
                <w:rtl w:val="0"/>
              </w:rPr>
              <w:t xml:space="preserve">实现的功能</w:t>
            </w:r>
          </w:p>
        </w:tc>
        <w:tc>
          <w:tcPr>
            <w:tcBorders>
              <w:top w:color="000000" w:space="0" w:sz="8" w:val="single"/>
              <w:left w:color="000000" w:space="0" w:sz="0" w:val="nil"/>
              <w:bottom w:color="000000" w:space="0" w:sz="8" w:val="single"/>
              <w:right w:color="000000" w:space="0" w:sz="8" w:val="single"/>
            </w:tcBorders>
            <w:shd w:fill="999999" w:val="clear"/>
            <w:tcMar>
              <w:top w:w="100.0" w:type="dxa"/>
              <w:left w:w="100.0" w:type="dxa"/>
              <w:bottom w:w="100.0" w:type="dxa"/>
              <w:right w:w="100.0" w:type="dxa"/>
            </w:tcMar>
            <w:vAlign w:val="center"/>
          </w:tcPr>
          <w:p w:rsidR="00000000" w:rsidDel="00000000" w:rsidP="00000000" w:rsidRDefault="00000000" w:rsidRPr="00000000" w14:paraId="00000198">
            <w:pPr>
              <w:spacing w:line="240" w:lineRule="auto"/>
              <w:contextualSpacing w:val="0"/>
              <w:jc w:val="center"/>
              <w:rPr>
                <w:b w:val="1"/>
              </w:rPr>
            </w:pPr>
            <w:r w:rsidDel="00000000" w:rsidR="00000000" w:rsidRPr="00000000">
              <w:rPr>
                <w:rFonts w:ascii="Arial Unicode MS" w:cs="Arial Unicode MS" w:eastAsia="Arial Unicode MS" w:hAnsi="Arial Unicode MS"/>
                <w:b w:val="1"/>
                <w:rtl w:val="0"/>
              </w:rPr>
              <w:t xml:space="preserve">落地情况</w:t>
            </w:r>
          </w:p>
        </w:tc>
      </w:tr>
      <w:tr>
        <w:trPr>
          <w:trHeight w:val="418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99">
            <w:pPr>
              <w:contextualSpacing w:val="0"/>
              <w:jc w:val="center"/>
              <w:rPr/>
            </w:pPr>
            <w:r w:rsidDel="00000000" w:rsidR="00000000" w:rsidRPr="00000000">
              <w:rPr>
                <w:rFonts w:ascii="Arial Unicode MS" w:cs="Arial Unicode MS" w:eastAsia="Arial Unicode MS" w:hAnsi="Arial Unicode MS"/>
                <w:rtl w:val="0"/>
              </w:rPr>
              <w:t xml:space="preserve">青铜 Golem 版本</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9A">
            <w:pPr>
              <w:ind w:right="-20"/>
              <w:contextualSpacing w:val="0"/>
              <w:rPr/>
            </w:pPr>
            <w:r w:rsidDel="00000000" w:rsidR="00000000" w:rsidRPr="00000000">
              <w:rPr>
                <w:rFonts w:ascii="Arial Unicode MS" w:cs="Arial Unicode MS" w:eastAsia="Arial Unicode MS" w:hAnsi="Arial Unicode MS"/>
                <w:rtl w:val="0"/>
              </w:rPr>
              <w:t xml:space="preserve">基本任务定义系统，实现第一个任务定义；</w:t>
            </w:r>
          </w:p>
          <w:p w:rsidR="00000000" w:rsidDel="00000000" w:rsidP="00000000" w:rsidRDefault="00000000" w:rsidRPr="00000000" w14:paraId="0000019B">
            <w:pPr>
              <w:ind w:right="-20"/>
              <w:contextualSpacing w:val="0"/>
              <w:rPr/>
            </w:pPr>
            <w:r w:rsidDel="00000000" w:rsidR="00000000" w:rsidRPr="00000000">
              <w:rPr>
                <w:rFonts w:ascii="Arial Unicode MS" w:cs="Arial Unicode MS" w:eastAsia="Arial Unicode MS" w:hAnsi="Arial Unicode MS"/>
                <w:rtl w:val="0"/>
              </w:rPr>
              <w:t xml:space="preserve">基础应用注册—第一款基于以太坊应用注册，实现基本任务定义系统中任务存储；</w:t>
            </w:r>
          </w:p>
          <w:p w:rsidR="00000000" w:rsidDel="00000000" w:rsidP="00000000" w:rsidRDefault="00000000" w:rsidRPr="00000000" w14:paraId="0000019C">
            <w:pPr>
              <w:ind w:right="-20"/>
              <w:contextualSpacing w:val="0"/>
              <w:rPr/>
            </w:pPr>
            <w:r w:rsidDel="00000000" w:rsidR="00000000" w:rsidRPr="00000000">
              <w:rPr>
                <w:rFonts w:ascii="Arial Unicode MS" w:cs="Arial Unicode MS" w:eastAsia="Arial Unicode MS" w:hAnsi="Arial Unicode MS"/>
                <w:rtl w:val="0"/>
              </w:rPr>
              <w:t xml:space="preserve">集成 IPFS 进行任务数据调度和内容发放。即通过 IPFS 传递计算任务所需的文件，传递计算结果给请求方；</w:t>
            </w:r>
          </w:p>
          <w:p w:rsidR="00000000" w:rsidDel="00000000" w:rsidP="00000000" w:rsidRDefault="00000000" w:rsidRPr="00000000" w14:paraId="0000019D">
            <w:pPr>
              <w:ind w:right="-20"/>
              <w:contextualSpacing w:val="0"/>
              <w:rPr/>
            </w:pPr>
            <w:r w:rsidDel="00000000" w:rsidR="00000000" w:rsidRPr="00000000">
              <w:rPr>
                <w:rFonts w:ascii="Arial Unicode MS" w:cs="Arial Unicode MS" w:eastAsia="Arial Unicode MS" w:hAnsi="Arial Unicode MS"/>
                <w:rtl w:val="0"/>
              </w:rPr>
              <w:t xml:space="preserve">Docker 环境 Golem 镜像运行沙盒内计算；</w:t>
            </w:r>
          </w:p>
          <w:p w:rsidR="00000000" w:rsidDel="00000000" w:rsidP="00000000" w:rsidRDefault="00000000" w:rsidRPr="00000000" w14:paraId="0000019E">
            <w:pPr>
              <w:ind w:right="-20"/>
              <w:contextualSpacing w:val="0"/>
              <w:rPr/>
            </w:pPr>
            <w:r w:rsidDel="00000000" w:rsidR="00000000" w:rsidRPr="00000000">
              <w:rPr>
                <w:rFonts w:ascii="Arial Unicode MS" w:cs="Arial Unicode MS" w:eastAsia="Arial Unicode MS" w:hAnsi="Arial Unicode MS"/>
                <w:rtl w:val="0"/>
              </w:rPr>
              <w:t xml:space="preserve">本地验证：基于在请求方设备计算一小部分任务的概率验证系统；</w:t>
            </w:r>
          </w:p>
          <w:p w:rsidR="00000000" w:rsidDel="00000000" w:rsidP="00000000" w:rsidRDefault="00000000" w:rsidRPr="00000000" w14:paraId="0000019F">
            <w:pPr>
              <w:ind w:right="-20"/>
              <w:contextualSpacing w:val="0"/>
              <w:rPr/>
            </w:pPr>
            <w:r w:rsidDel="00000000" w:rsidR="00000000" w:rsidRPr="00000000">
              <w:rPr>
                <w:rFonts w:ascii="Arial Unicode MS" w:cs="Arial Unicode MS" w:eastAsia="Arial Unicode MS" w:hAnsi="Arial Unicode MS"/>
                <w:rtl w:val="0"/>
              </w:rPr>
              <w:t xml:space="preserve">基础 UI 及 CLI；</w:t>
            </w:r>
          </w:p>
          <w:p w:rsidR="00000000" w:rsidDel="00000000" w:rsidP="00000000" w:rsidRDefault="00000000" w:rsidRPr="00000000" w14:paraId="000001A0">
            <w:pPr>
              <w:ind w:right="-20"/>
              <w:contextualSpacing w:val="0"/>
              <w:rPr/>
            </w:pPr>
            <w:r w:rsidDel="00000000" w:rsidR="00000000" w:rsidRPr="00000000">
              <w:rPr>
                <w:rFonts w:ascii="Arial Unicode MS" w:cs="Arial Unicode MS" w:eastAsia="Arial Unicode MS" w:hAnsi="Arial Unicode MS"/>
                <w:rtl w:val="0"/>
              </w:rPr>
              <w:t xml:space="preserve">基础信用评级系统；</w:t>
            </w:r>
          </w:p>
          <w:p w:rsidR="00000000" w:rsidDel="00000000" w:rsidP="00000000" w:rsidRDefault="00000000" w:rsidRPr="00000000" w14:paraId="000001A1">
            <w:pPr>
              <w:ind w:right="-20"/>
              <w:contextualSpacing w:val="0"/>
              <w:rPr/>
            </w:pPr>
            <w:r w:rsidDel="00000000" w:rsidR="00000000" w:rsidRPr="00000000">
              <w:rPr>
                <w:rFonts w:ascii="Arial Unicode MS" w:cs="Arial Unicode MS" w:eastAsia="Arial Unicode MS" w:hAnsi="Arial Unicode MS"/>
                <w:rtl w:val="0"/>
              </w:rPr>
              <w:t xml:space="preserve">实现 Blender 和 LuxRender 渲染任务。</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A2">
            <w:pPr>
              <w:contextualSpacing w:val="0"/>
              <w:jc w:val="center"/>
              <w:rPr/>
            </w:pPr>
            <w:r w:rsidDel="00000000" w:rsidR="00000000" w:rsidRPr="00000000">
              <w:rPr>
                <w:rFonts w:ascii="Arial Unicode MS" w:cs="Arial Unicode MS" w:eastAsia="Arial Unicode MS" w:hAnsi="Arial Unicode MS"/>
                <w:rtl w:val="0"/>
              </w:rPr>
              <w:t xml:space="preserve">已完成</w:t>
            </w:r>
          </w:p>
        </w:tc>
      </w:tr>
      <w:tr>
        <w:trPr>
          <w:trHeight w:val="46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A3">
            <w:pPr>
              <w:contextualSpacing w:val="0"/>
              <w:jc w:val="center"/>
              <w:rPr/>
            </w:pPr>
            <w:r w:rsidDel="00000000" w:rsidR="00000000" w:rsidRPr="00000000">
              <w:rPr>
                <w:rFonts w:ascii="Arial Unicode MS" w:cs="Arial Unicode MS" w:eastAsia="Arial Unicode MS" w:hAnsi="Arial Unicode MS"/>
                <w:rtl w:val="0"/>
              </w:rPr>
              <w:t xml:space="preserve">黏土 Golem 版本</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A4">
            <w:pPr>
              <w:ind w:right="-20"/>
              <w:contextualSpacing w:val="0"/>
              <w:rPr/>
            </w:pPr>
            <w:r w:rsidDel="00000000" w:rsidR="00000000" w:rsidRPr="00000000">
              <w:rPr>
                <w:rFonts w:ascii="Arial Unicode MS" w:cs="Arial Unicode MS" w:eastAsia="Arial Unicode MS" w:hAnsi="Arial Unicode MS"/>
                <w:rtl w:val="0"/>
              </w:rPr>
              <w:t xml:space="preserve">基本任务 API：用户用来定义简单任务的界面；</w:t>
            </w:r>
          </w:p>
          <w:p w:rsidR="00000000" w:rsidDel="00000000" w:rsidP="00000000" w:rsidRDefault="00000000" w:rsidRPr="00000000" w14:paraId="000001A5">
            <w:pPr>
              <w:ind w:right="-20"/>
              <w:contextualSpacing w:val="0"/>
              <w:rPr/>
            </w:pPr>
            <w:r w:rsidDel="00000000" w:rsidR="00000000" w:rsidRPr="00000000">
              <w:rPr>
                <w:rFonts w:ascii="Arial Unicode MS" w:cs="Arial Unicode MS" w:eastAsia="Arial Unicode MS" w:hAnsi="Arial Unicode MS"/>
                <w:rtl w:val="0"/>
              </w:rPr>
              <w:t xml:space="preserve">内置支付方式的基础转账支付框架；</w:t>
            </w:r>
          </w:p>
          <w:p w:rsidR="00000000" w:rsidDel="00000000" w:rsidP="00000000" w:rsidRDefault="00000000" w:rsidRPr="00000000" w14:paraId="000001A6">
            <w:pPr>
              <w:ind w:right="-20"/>
              <w:contextualSpacing w:val="0"/>
              <w:rPr/>
            </w:pPr>
            <w:r w:rsidDel="00000000" w:rsidR="00000000" w:rsidRPr="00000000">
              <w:rPr>
                <w:rFonts w:ascii="Arial Unicode MS" w:cs="Arial Unicode MS" w:eastAsia="Arial Unicode MS" w:hAnsi="Arial Unicode MS"/>
                <w:rtl w:val="0"/>
              </w:rPr>
              <w:t xml:space="preserve">冗余验证：基于冗余计算结果进行对比的验证系统；</w:t>
            </w:r>
          </w:p>
          <w:p w:rsidR="00000000" w:rsidDel="00000000" w:rsidP="00000000" w:rsidRDefault="00000000" w:rsidRPr="00000000" w14:paraId="000001A7">
            <w:pPr>
              <w:ind w:right="-20"/>
              <w:contextualSpacing w:val="0"/>
              <w:rPr/>
            </w:pPr>
            <w:r w:rsidDel="00000000" w:rsidR="00000000" w:rsidRPr="00000000">
              <w:rPr>
                <w:rFonts w:ascii="Arial Unicode MS" w:cs="Arial Unicode MS" w:eastAsia="Arial Unicode MS" w:hAnsi="Arial Unicode MS"/>
                <w:rtl w:val="0"/>
              </w:rPr>
              <w:t xml:space="preserve">基础子任务授权：更先进的子任务分配机制(可以更有效地建立 ad-hoc 代理任务)；</w:t>
            </w:r>
          </w:p>
          <w:p w:rsidR="00000000" w:rsidDel="00000000" w:rsidP="00000000" w:rsidRDefault="00000000" w:rsidRPr="00000000" w14:paraId="000001A8">
            <w:pPr>
              <w:ind w:right="-20"/>
              <w:contextualSpacing w:val="0"/>
              <w:rPr/>
            </w:pPr>
            <w:r w:rsidDel="00000000" w:rsidR="00000000" w:rsidRPr="00000000">
              <w:rPr>
                <w:rFonts w:ascii="Arial Unicode MS" w:cs="Arial Unicode MS" w:eastAsia="Arial Unicode MS" w:hAnsi="Arial Unicode MS"/>
                <w:rtl w:val="0"/>
              </w:rPr>
              <w:t xml:space="preserve">(+) 支持虚拟机作为计算沙盒；</w:t>
            </w:r>
          </w:p>
          <w:p w:rsidR="00000000" w:rsidDel="00000000" w:rsidP="00000000" w:rsidRDefault="00000000" w:rsidRPr="00000000" w14:paraId="000001A9">
            <w:pPr>
              <w:ind w:right="-20"/>
              <w:contextualSpacing w:val="0"/>
              <w:rPr/>
            </w:pPr>
            <w:r w:rsidDel="00000000" w:rsidR="00000000" w:rsidRPr="00000000">
              <w:rPr>
                <w:rFonts w:ascii="Arial Unicode MS" w:cs="Arial Unicode MS" w:eastAsia="Arial Unicode MS" w:hAnsi="Arial Unicode MS"/>
                <w:rtl w:val="0"/>
              </w:rPr>
              <w:t xml:space="preserve">(+) 开发者教程；</w:t>
            </w:r>
          </w:p>
          <w:p w:rsidR="00000000" w:rsidDel="00000000" w:rsidP="00000000" w:rsidRDefault="00000000" w:rsidRPr="00000000" w14:paraId="000001AA">
            <w:pPr>
              <w:ind w:right="-20"/>
              <w:contextualSpacing w:val="0"/>
              <w:rPr/>
            </w:pPr>
            <w:r w:rsidDel="00000000" w:rsidR="00000000" w:rsidRPr="00000000">
              <w:rPr>
                <w:rFonts w:ascii="Arial Unicode MS" w:cs="Arial Unicode MS" w:eastAsia="Arial Unicode MS" w:hAnsi="Arial Unicode MS"/>
                <w:rtl w:val="0"/>
              </w:rPr>
              <w:t xml:space="preserve">(++) 算力任务执行示例：即机器学习任务和科学计算任务。</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AB">
            <w:pPr>
              <w:contextualSpacing w:val="0"/>
              <w:jc w:val="center"/>
              <w:rPr/>
            </w:pPr>
            <w:r w:rsidDel="00000000" w:rsidR="00000000" w:rsidRPr="00000000">
              <w:rPr>
                <w:rFonts w:ascii="Arial Unicode MS" w:cs="Arial Unicode MS" w:eastAsia="Arial Unicode MS" w:hAnsi="Arial Unicode MS"/>
                <w:rtl w:val="0"/>
              </w:rPr>
              <w:t xml:space="preserve">待验证</w:t>
            </w:r>
          </w:p>
        </w:tc>
      </w:tr>
      <w:tr>
        <w:trPr>
          <w:trHeight w:val="46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AC">
            <w:pPr>
              <w:contextualSpacing w:val="0"/>
              <w:jc w:val="center"/>
              <w:rPr/>
            </w:pPr>
            <w:r w:rsidDel="00000000" w:rsidR="00000000" w:rsidRPr="00000000">
              <w:rPr>
                <w:rFonts w:ascii="Arial Unicode MS" w:cs="Arial Unicode MS" w:eastAsia="Arial Unicode MS" w:hAnsi="Arial Unicode MS"/>
                <w:rtl w:val="0"/>
              </w:rPr>
              <w:t xml:space="preserve">石 Golem 版本</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AD">
            <w:pPr>
              <w:ind w:right="-20"/>
              <w:contextualSpacing w:val="0"/>
              <w:rPr/>
            </w:pPr>
            <w:r w:rsidDel="00000000" w:rsidR="00000000" w:rsidRPr="00000000">
              <w:rPr>
                <w:rFonts w:ascii="Arial Unicode MS" w:cs="Arial Unicode MS" w:eastAsia="Arial Unicode MS" w:hAnsi="Arial Unicode MS"/>
                <w:rtl w:val="0"/>
              </w:rPr>
              <w:t xml:space="preserve">任务 API：定义任务界面；</w:t>
            </w:r>
          </w:p>
          <w:p w:rsidR="00000000" w:rsidDel="00000000" w:rsidP="00000000" w:rsidRDefault="00000000" w:rsidRPr="00000000" w14:paraId="000001AE">
            <w:pPr>
              <w:ind w:right="-20"/>
              <w:contextualSpacing w:val="0"/>
              <w:rPr/>
            </w:pPr>
            <w:r w:rsidDel="00000000" w:rsidR="00000000" w:rsidRPr="00000000">
              <w:rPr>
                <w:rFonts w:ascii="Arial Unicode MS" w:cs="Arial Unicode MS" w:eastAsia="Arial Unicode MS" w:hAnsi="Arial Unicode MS"/>
                <w:rtl w:val="0"/>
              </w:rPr>
              <w:t xml:space="preserve">Application Registry： 应用注册市场,开发者发布可以运行在 Golem 网络上的应用；</w:t>
            </w:r>
          </w:p>
          <w:p w:rsidR="00000000" w:rsidDel="00000000" w:rsidP="00000000" w:rsidRDefault="00000000" w:rsidRPr="00000000" w14:paraId="000001AF">
            <w:pPr>
              <w:ind w:right="-20"/>
              <w:contextualSpacing w:val="0"/>
              <w:rPr/>
            </w:pPr>
            <w:r w:rsidDel="00000000" w:rsidR="00000000" w:rsidRPr="00000000">
              <w:rPr>
                <w:rFonts w:ascii="Arial Unicode MS" w:cs="Arial Unicode MS" w:eastAsia="Arial Unicode MS" w:hAnsi="Arial Unicode MS"/>
                <w:rtl w:val="0"/>
              </w:rPr>
              <w:t xml:space="preserve">转账支付框架：允许对任务模板进行报酬模式选择；</w:t>
            </w:r>
          </w:p>
          <w:p w:rsidR="00000000" w:rsidDel="00000000" w:rsidP="00000000" w:rsidRDefault="00000000" w:rsidRPr="00000000" w14:paraId="000001B0">
            <w:pPr>
              <w:ind w:right="-20"/>
              <w:contextualSpacing w:val="0"/>
              <w:rPr/>
            </w:pPr>
            <w:r w:rsidDel="00000000" w:rsidR="00000000" w:rsidRPr="00000000">
              <w:rPr>
                <w:rFonts w:ascii="Arial Unicode MS" w:cs="Arial Unicode MS" w:eastAsia="Arial Unicode MS" w:hAnsi="Arial Unicode MS"/>
                <w:rtl w:val="0"/>
              </w:rPr>
              <w:t xml:space="preserve">基础认证支持：用户对应用程序标注黑白名单的机制，建立一个去中心的信任网络；</w:t>
            </w:r>
          </w:p>
          <w:p w:rsidR="00000000" w:rsidDel="00000000" w:rsidP="00000000" w:rsidRDefault="00000000" w:rsidRPr="00000000" w14:paraId="000001B1">
            <w:pPr>
              <w:ind w:right="-20"/>
              <w:contextualSpacing w:val="0"/>
              <w:rPr/>
            </w:pPr>
            <w:r w:rsidDel="00000000" w:rsidR="00000000" w:rsidRPr="00000000">
              <w:rPr>
                <w:rFonts w:ascii="Arial Unicode MS" w:cs="Arial Unicode MS" w:eastAsia="Arial Unicode MS" w:hAnsi="Arial Unicode MS"/>
                <w:rtl w:val="0"/>
              </w:rPr>
              <w:t xml:space="preserve">支持软件即服务：实现接入外部软件,应用在算力任务中。任务创建者支付系统也将在应用中实现；</w:t>
            </w:r>
          </w:p>
          <w:p w:rsidR="00000000" w:rsidDel="00000000" w:rsidP="00000000" w:rsidRDefault="00000000" w:rsidRPr="00000000" w14:paraId="000001B2">
            <w:pPr>
              <w:ind w:right="-20"/>
              <w:contextualSpacing w:val="0"/>
              <w:rPr/>
            </w:pPr>
            <w:r w:rsidDel="00000000" w:rsidR="00000000" w:rsidRPr="00000000">
              <w:rPr>
                <w:rFonts w:ascii="Arial Unicode MS" w:cs="Arial Unicode MS" w:eastAsia="Arial Unicode MS" w:hAnsi="Arial Unicode MS"/>
                <w:rtl w:val="0"/>
              </w:rPr>
              <w:t xml:space="preserve">(+) SaaS 软件即服务任务实例：展示开发者如何创建 SaaS 模式任务；</w:t>
            </w:r>
          </w:p>
          <w:p w:rsidR="00000000" w:rsidDel="00000000" w:rsidP="00000000" w:rsidRDefault="00000000" w:rsidRPr="00000000" w14:paraId="000001B3">
            <w:pPr>
              <w:ind w:right="-20"/>
              <w:contextualSpacing w:val="0"/>
              <w:rPr/>
            </w:pPr>
            <w:r w:rsidDel="00000000" w:rsidR="00000000" w:rsidRPr="00000000">
              <w:rPr>
                <w:rFonts w:ascii="Arial Unicode MS" w:cs="Arial Unicode MS" w:eastAsia="Arial Unicode MS" w:hAnsi="Arial Unicode MS"/>
                <w:rtl w:val="0"/>
              </w:rPr>
              <w:t xml:space="preserve">(++) Golem 网页客户端:除原生 GUI /控制台界面外,网页端的 Golem；</w:t>
            </w:r>
          </w:p>
          <w:p w:rsidR="00000000" w:rsidDel="00000000" w:rsidP="00000000" w:rsidRDefault="00000000" w:rsidRPr="00000000" w14:paraId="000001B4">
            <w:pPr>
              <w:ind w:right="-20"/>
              <w:contextualSpacing w:val="0"/>
              <w:rPr/>
            </w:pPr>
            <w:r w:rsidDel="00000000" w:rsidR="00000000" w:rsidRPr="00000000">
              <w:rPr>
                <w:rFonts w:ascii="Arial Unicode MS" w:cs="Arial Unicode MS" w:eastAsia="Arial Unicode MS" w:hAnsi="Arial Unicode MS"/>
                <w:rtl w:val="0"/>
              </w:rPr>
              <w:t xml:space="preserve">(+++) 算力供应方仪表盘—提供状态,可视化图形,及高级设置管理界面。</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B5">
            <w:pPr>
              <w:contextualSpacing w:val="0"/>
              <w:jc w:val="center"/>
              <w:rPr/>
            </w:pPr>
            <w:r w:rsidDel="00000000" w:rsidR="00000000" w:rsidRPr="00000000">
              <w:rPr>
                <w:rFonts w:ascii="Arial Unicode MS" w:cs="Arial Unicode MS" w:eastAsia="Arial Unicode MS" w:hAnsi="Arial Unicode MS"/>
                <w:rtl w:val="0"/>
              </w:rPr>
              <w:t xml:space="preserve">待验证</w:t>
            </w:r>
          </w:p>
        </w:tc>
      </w:tr>
      <w:tr>
        <w:trPr>
          <w:trHeight w:val="46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B6">
            <w:pPr>
              <w:contextualSpacing w:val="0"/>
              <w:jc w:val="center"/>
              <w:rPr/>
            </w:pPr>
            <w:r w:rsidDel="00000000" w:rsidR="00000000" w:rsidRPr="00000000">
              <w:rPr>
                <w:rFonts w:ascii="Arial Unicode MS" w:cs="Arial Unicode MS" w:eastAsia="Arial Unicode MS" w:hAnsi="Arial Unicode MS"/>
                <w:rtl w:val="0"/>
              </w:rPr>
              <w:t xml:space="preserve">铁 Golem 版本</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B7">
            <w:pPr>
              <w:ind w:right="-20"/>
              <w:contextualSpacing w:val="0"/>
              <w:rPr/>
            </w:pPr>
            <w:r w:rsidDel="00000000" w:rsidR="00000000" w:rsidRPr="00000000">
              <w:rPr>
                <w:rFonts w:ascii="Arial Unicode MS" w:cs="Arial Unicode MS" w:eastAsia="Arial Unicode MS" w:hAnsi="Arial Unicode MS"/>
                <w:rtl w:val="0"/>
              </w:rPr>
              <w:t xml:space="preserve">外部数据链：是 Golem 可以使用外部资源；</w:t>
            </w:r>
          </w:p>
          <w:p w:rsidR="00000000" w:rsidDel="00000000" w:rsidP="00000000" w:rsidRDefault="00000000" w:rsidRPr="00000000" w14:paraId="000001B8">
            <w:pPr>
              <w:ind w:right="-20"/>
              <w:contextualSpacing w:val="0"/>
              <w:rPr/>
            </w:pPr>
            <w:r w:rsidDel="00000000" w:rsidR="00000000" w:rsidRPr="00000000">
              <w:rPr>
                <w:rFonts w:ascii="Arial Unicode MS" w:cs="Arial Unicode MS" w:eastAsia="Arial Unicode MS" w:hAnsi="Arial Unicode MS"/>
                <w:rtl w:val="0"/>
              </w:rPr>
              <w:t xml:space="preserve">主机直选模式：对于特定白名单应用和安全环境采用的可信模式，Golem 可在 Docker/VM 之外运行；</w:t>
            </w:r>
          </w:p>
          <w:p w:rsidR="00000000" w:rsidDel="00000000" w:rsidP="00000000" w:rsidRDefault="00000000" w:rsidRPr="00000000" w14:paraId="000001B9">
            <w:pPr>
              <w:ind w:right="-20"/>
              <w:contextualSpacing w:val="0"/>
              <w:rPr/>
            </w:pPr>
            <w:r w:rsidDel="00000000" w:rsidR="00000000" w:rsidRPr="00000000">
              <w:rPr>
                <w:rFonts w:ascii="Arial Unicode MS" w:cs="Arial Unicode MS" w:eastAsia="Arial Unicode MS" w:hAnsi="Arial Unicode MS"/>
                <w:rtl w:val="0"/>
              </w:rPr>
              <w:t xml:space="preserve">环境验证支持；</w:t>
            </w:r>
          </w:p>
          <w:p w:rsidR="00000000" w:rsidDel="00000000" w:rsidP="00000000" w:rsidRDefault="00000000" w:rsidRPr="00000000" w14:paraId="000001BA">
            <w:pPr>
              <w:ind w:right="-20"/>
              <w:contextualSpacing w:val="0"/>
              <w:rPr/>
            </w:pPr>
            <w:r w:rsidDel="00000000" w:rsidR="00000000" w:rsidRPr="00000000">
              <w:rPr>
                <w:rFonts w:ascii="Arial Unicode MS" w:cs="Arial Unicode MS" w:eastAsia="Arial Unicode MS" w:hAnsi="Arial Unicode MS"/>
                <w:rtl w:val="0"/>
              </w:rPr>
              <w:t xml:space="preserve">网络状态仪表盘—显示 Golem 网络基本状态的公共网站；</w:t>
            </w:r>
          </w:p>
          <w:p w:rsidR="00000000" w:rsidDel="00000000" w:rsidP="00000000" w:rsidRDefault="00000000" w:rsidRPr="00000000" w14:paraId="000001BB">
            <w:pPr>
              <w:ind w:right="-20"/>
              <w:contextualSpacing w:val="0"/>
              <w:rPr/>
            </w:pPr>
            <w:r w:rsidDel="00000000" w:rsidR="00000000" w:rsidRPr="00000000">
              <w:rPr>
                <w:rFonts w:ascii="Arial Unicode MS" w:cs="Arial Unicode MS" w:eastAsia="Arial Unicode MS" w:hAnsi="Arial Unicode MS"/>
                <w:rtl w:val="0"/>
              </w:rPr>
              <w:t xml:space="preserve">(+) 更多安全机制—使用外部数据链接和主机直选模式对安全都是挑战。需采用其他方法保证算力供应方安全；</w:t>
            </w:r>
          </w:p>
          <w:p w:rsidR="00000000" w:rsidDel="00000000" w:rsidP="00000000" w:rsidRDefault="00000000" w:rsidRPr="00000000" w14:paraId="000001BC">
            <w:pPr>
              <w:ind w:right="-20"/>
              <w:contextualSpacing w:val="0"/>
              <w:rPr/>
            </w:pPr>
            <w:r w:rsidDel="00000000" w:rsidR="00000000" w:rsidRPr="00000000">
              <w:rPr>
                <w:rFonts w:ascii="Arial Unicode MS" w:cs="Arial Unicode MS" w:eastAsia="Arial Unicode MS" w:hAnsi="Arial Unicode MS"/>
                <w:rtl w:val="0"/>
              </w:rPr>
              <w:t xml:space="preserve">(++) Golem 开发者工具包：一套检测试验工具,使创建应用的过程更容易；</w:t>
            </w:r>
          </w:p>
          <w:p w:rsidR="00000000" w:rsidDel="00000000" w:rsidP="00000000" w:rsidRDefault="00000000" w:rsidRPr="00000000" w14:paraId="000001BD">
            <w:pPr>
              <w:ind w:right="-20"/>
              <w:contextualSpacing w:val="0"/>
              <w:rPr/>
            </w:pPr>
            <w:r w:rsidDel="00000000" w:rsidR="00000000" w:rsidRPr="00000000">
              <w:rPr>
                <w:rFonts w:ascii="Arial Unicode MS" w:cs="Arial Unicode MS" w:eastAsia="Arial Unicode MS" w:hAnsi="Arial Unicode MS"/>
                <w:rtl w:val="0"/>
              </w:rPr>
              <w:t xml:space="preserve">(++) 信用评级系统：允许节点有效监控网络行为；</w:t>
            </w:r>
          </w:p>
          <w:p w:rsidR="00000000" w:rsidDel="00000000" w:rsidP="00000000" w:rsidRDefault="00000000" w:rsidRPr="00000000" w14:paraId="000001BE">
            <w:pPr>
              <w:ind w:right="-20"/>
              <w:contextualSpacing w:val="0"/>
              <w:rPr/>
            </w:pPr>
            <w:r w:rsidDel="00000000" w:rsidR="00000000" w:rsidRPr="00000000">
              <w:rPr>
                <w:rFonts w:ascii="Arial Unicode MS" w:cs="Arial Unicode MS" w:eastAsia="Arial Unicode MS" w:hAnsi="Arial Unicode MS"/>
                <w:rtl w:val="0"/>
              </w:rPr>
              <w:t xml:space="preserve">(++) 高级转账支付系统：以最有利方式自动撮合请求方和供应商；</w:t>
            </w:r>
          </w:p>
          <w:p w:rsidR="00000000" w:rsidDel="00000000" w:rsidP="00000000" w:rsidRDefault="00000000" w:rsidRPr="00000000" w14:paraId="000001BF">
            <w:pPr>
              <w:ind w:right="-20"/>
              <w:contextualSpacing w:val="0"/>
              <w:rPr/>
            </w:pPr>
            <w:r w:rsidDel="00000000" w:rsidR="00000000" w:rsidRPr="00000000">
              <w:rPr>
                <w:rFonts w:ascii="Arial Unicode MS" w:cs="Arial Unicode MS" w:eastAsia="Arial Unicode MS" w:hAnsi="Arial Unicode MS"/>
                <w:rtl w:val="0"/>
              </w:rPr>
              <w:t xml:space="preserve">(+++) 集成 devp2p - 使用新版本 devp2p；</w:t>
            </w:r>
          </w:p>
          <w:p w:rsidR="00000000" w:rsidDel="00000000" w:rsidP="00000000" w:rsidRDefault="00000000" w:rsidRPr="00000000" w14:paraId="000001C0">
            <w:pPr>
              <w:ind w:right="-20"/>
              <w:contextualSpacing w:val="0"/>
              <w:rPr/>
            </w:pPr>
            <w:r w:rsidDel="00000000" w:rsidR="00000000" w:rsidRPr="00000000">
              <w:rPr>
                <w:rFonts w:ascii="Arial Unicode MS" w:cs="Arial Unicode MS" w:eastAsia="Arial Unicode MS" w:hAnsi="Arial Unicode MS"/>
                <w:rtl w:val="0"/>
              </w:rPr>
              <w:t xml:space="preserve">(+++) MapReduce (映射化简)和拓扑排序:增加抽象层,使用户定义更多通用任务；</w:t>
            </w:r>
          </w:p>
          <w:p w:rsidR="00000000" w:rsidDel="00000000" w:rsidP="00000000" w:rsidRDefault="00000000" w:rsidRPr="00000000" w14:paraId="000001C1">
            <w:pPr>
              <w:ind w:right="-20"/>
              <w:contextualSpacing w:val="0"/>
              <w:rPr/>
            </w:pPr>
            <w:r w:rsidDel="00000000" w:rsidR="00000000" w:rsidRPr="00000000">
              <w:rPr>
                <w:rFonts w:ascii="Arial Unicode MS" w:cs="Arial Unicode MS" w:eastAsia="Arial Unicode MS" w:hAnsi="Arial Unicode MS"/>
                <w:rtl w:val="0"/>
              </w:rPr>
              <w:t xml:space="preserve">(+++) 语言无关函数化可以实现 Golem底层核心访问。要特别关注任务和子任务相关 I/O 函数。每个相关编程语言都将绑定 Golem STD 标准库. 这种绑定是为了扩展默认标准库(编程语言作者的自定义扩展也是可行的)。有了 Golem STD 就有可能实现独立于操作系统的自动任务定义功能。Golem STD 使用户可以使用不同编程语言创建应用，有效提升应用潜力和简化任务创建过程。</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C2">
            <w:pPr>
              <w:contextualSpacing w:val="0"/>
              <w:jc w:val="center"/>
              <w:rPr/>
            </w:pPr>
            <w:r w:rsidDel="00000000" w:rsidR="00000000" w:rsidRPr="00000000">
              <w:rPr>
                <w:rFonts w:ascii="Arial Unicode MS" w:cs="Arial Unicode MS" w:eastAsia="Arial Unicode MS" w:hAnsi="Arial Unicode MS"/>
                <w:rtl w:val="0"/>
              </w:rPr>
              <w:t xml:space="preserve">待验证</w:t>
            </w:r>
          </w:p>
        </w:tc>
      </w:tr>
    </w:tbl>
    <w:p w:rsidR="00000000" w:rsidDel="00000000" w:rsidP="00000000" w:rsidRDefault="00000000" w:rsidRPr="00000000" w14:paraId="000001C3">
      <w:pPr>
        <w:contextualSpacing w:val="0"/>
        <w:rPr/>
      </w:pPr>
      <w:r w:rsidDel="00000000" w:rsidR="00000000" w:rsidRPr="00000000">
        <w:rPr>
          <w:rtl w:val="0"/>
        </w:rPr>
      </w:r>
    </w:p>
    <w:p w:rsidR="00000000" w:rsidDel="00000000" w:rsidP="00000000" w:rsidRDefault="00000000" w:rsidRPr="00000000" w14:paraId="000001C4">
      <w:pPr>
        <w:contextualSpacing w:val="0"/>
        <w:rPr/>
      </w:pPr>
      <w:r w:rsidDel="00000000" w:rsidR="00000000" w:rsidRPr="00000000">
        <w:rPr>
          <w:rtl w:val="0"/>
        </w:rPr>
      </w:r>
    </w:p>
    <w:p w:rsidR="00000000" w:rsidDel="00000000" w:rsidP="00000000" w:rsidRDefault="00000000" w:rsidRPr="00000000" w14:paraId="000001C5">
      <w:pPr>
        <w:contextualSpacing w:val="0"/>
        <w:rPr/>
      </w:pPr>
      <w:r w:rsidDel="00000000" w:rsidR="00000000" w:rsidRPr="00000000">
        <w:rPr>
          <w:rFonts w:ascii="Arial Unicode MS" w:cs="Arial Unicode MS" w:eastAsia="Arial Unicode MS" w:hAnsi="Arial Unicode MS"/>
          <w:color w:val="579a78"/>
          <w:rtl w:val="0"/>
        </w:rPr>
        <w:t xml:space="preserve">标准共识分析：</w:t>
      </w:r>
      <w:r w:rsidDel="00000000" w:rsidR="00000000" w:rsidRPr="00000000">
        <w:rPr>
          <w:rtl w:val="0"/>
        </w:rPr>
      </w:r>
    </w:p>
    <w:p w:rsidR="00000000" w:rsidDel="00000000" w:rsidP="00000000" w:rsidRDefault="00000000" w:rsidRPr="00000000" w14:paraId="000001C6">
      <w:pPr>
        <w:contextualSpacing w:val="0"/>
        <w:rPr/>
      </w:pPr>
      <w:r w:rsidDel="00000000" w:rsidR="00000000" w:rsidRPr="00000000">
        <w:rPr>
          <w:rtl w:val="0"/>
        </w:rPr>
      </w:r>
    </w:p>
    <w:p w:rsidR="00000000" w:rsidDel="00000000" w:rsidP="00000000" w:rsidRDefault="00000000" w:rsidRPr="00000000" w14:paraId="000001C7">
      <w:pPr>
        <w:contextualSpacing w:val="0"/>
        <w:rPr/>
      </w:pPr>
      <w:r w:rsidDel="00000000" w:rsidR="00000000" w:rsidRPr="00000000">
        <w:rPr>
          <w:rFonts w:ascii="Arial Unicode MS" w:cs="Arial Unicode MS" w:eastAsia="Arial Unicode MS" w:hAnsi="Arial Unicode MS"/>
          <w:rtl w:val="0"/>
        </w:rPr>
        <w:t xml:space="preserve">官方所披露的项目路线图比较清晰与完整。根据白皮书披露的项目路线图，官方计划实现 4 个 golem 版本，且不同版本对应实现的功能不同。在每个版本中，路线图都列出了对应要实现的功能。但是官方的路线图中并没有披露每个版本预计完成的时间，目前为止，其「青铜 golem 版本」已经完成了主网的 beta 版。</w:t>
      </w:r>
    </w:p>
    <w:p w:rsidR="00000000" w:rsidDel="00000000" w:rsidP="00000000" w:rsidRDefault="00000000" w:rsidRPr="00000000" w14:paraId="000001C8">
      <w:pPr>
        <w:pStyle w:val="Heading3"/>
        <w:pBdr>
          <w:top w:color="auto" w:space="0" w:sz="0" w:val="none"/>
          <w:left w:color="auto" w:space="0" w:sz="0" w:val="none"/>
          <w:bottom w:color="auto" w:space="0" w:sz="0" w:val="none"/>
          <w:right w:color="auto" w:space="0" w:sz="0" w:val="none"/>
          <w:between w:color="auto" w:space="0" w:sz="0" w:val="none"/>
        </w:pBdr>
        <w:shd w:fill="ffffff" w:val="clear"/>
        <w:spacing w:after="0" w:lineRule="auto"/>
        <w:contextualSpacing w:val="0"/>
        <w:jc w:val="both"/>
        <w:rPr>
          <w:b w:val="1"/>
          <w:color w:val="579a78"/>
          <w:sz w:val="36"/>
          <w:szCs w:val="36"/>
        </w:rPr>
      </w:pPr>
      <w:bookmarkStart w:colFirst="0" w:colLast="0" w:name="_g3712453vtes" w:id="32"/>
      <w:bookmarkEnd w:id="32"/>
      <w:r w:rsidDel="00000000" w:rsidR="00000000" w:rsidRPr="00000000">
        <w:rPr>
          <w:rFonts w:ascii="Arial Unicode MS" w:cs="Arial Unicode MS" w:eastAsia="Arial Unicode MS" w:hAnsi="Arial Unicode MS"/>
          <w:b w:val="1"/>
          <w:color w:val="579a78"/>
          <w:sz w:val="36"/>
          <w:szCs w:val="36"/>
          <w:rtl w:val="0"/>
        </w:rPr>
        <w:t xml:space="preserve">项目信息披露义务</w:t>
      </w:r>
      <w:r w:rsidDel="00000000" w:rsidR="00000000" w:rsidRPr="00000000">
        <w:rPr>
          <w:rtl w:val="0"/>
        </w:rPr>
      </w:r>
    </w:p>
    <w:p w:rsidR="00000000" w:rsidDel="00000000" w:rsidP="00000000" w:rsidRDefault="00000000" w:rsidRPr="00000000" w14:paraId="000001C9">
      <w:pPr>
        <w:contextualSpacing w:val="0"/>
        <w:rPr/>
      </w:pPr>
      <w:r w:rsidDel="00000000" w:rsidR="00000000" w:rsidRPr="00000000">
        <w:rPr>
          <w:rtl w:val="0"/>
        </w:rPr>
      </w:r>
    </w:p>
    <w:p w:rsidR="00000000" w:rsidDel="00000000" w:rsidP="00000000" w:rsidRDefault="00000000" w:rsidRPr="00000000" w14:paraId="000001CA">
      <w:pPr>
        <w:numPr>
          <w:ilvl w:val="0"/>
          <w:numId w:val="1"/>
        </w:numPr>
        <w:ind w:left="720" w:hanging="360"/>
        <w:rPr>
          <w:u w:val="none"/>
        </w:rPr>
      </w:pPr>
      <w:r w:rsidDel="00000000" w:rsidR="00000000" w:rsidRPr="00000000">
        <w:rPr>
          <w:rFonts w:ascii="Arial Unicode MS" w:cs="Arial Unicode MS" w:eastAsia="Arial Unicode MS" w:hAnsi="Arial Unicode MS"/>
          <w:rtl w:val="0"/>
        </w:rPr>
        <w:t xml:space="preserve">项目开设了多个社交平台进行信息披露。社交平台用户数量较多，官方更新信息较为及时，且更新内容质量较高，多与项目进度与技术更新有关；官方的 Telegram 群组成员较多，且用户较为活跃，官方在该群组中对于用户所提的问题回答比较及时；另外官方还开设了 Golem Chat 聊天平台，在该平台中，官方开设了技术、钱包、交易等多个频道，用户可在不同的频道讨论及提问，官方对于问题回复比较及时。</w:t>
      </w:r>
    </w:p>
    <w:p w:rsidR="00000000" w:rsidDel="00000000" w:rsidP="00000000" w:rsidRDefault="00000000" w:rsidRPr="00000000" w14:paraId="000001CB">
      <w:pPr>
        <w:numPr>
          <w:ilvl w:val="0"/>
          <w:numId w:val="1"/>
        </w:numPr>
        <w:ind w:left="720" w:hanging="360"/>
        <w:rPr>
          <w:u w:val="none"/>
        </w:rPr>
      </w:pPr>
      <w:r w:rsidDel="00000000" w:rsidR="00000000" w:rsidRPr="00000000">
        <w:rPr>
          <w:rFonts w:ascii="Arial Unicode MS" w:cs="Arial Unicode MS" w:eastAsia="Arial Unicode MS" w:hAnsi="Arial Unicode MS"/>
          <w:rtl w:val="0"/>
        </w:rPr>
        <w:t xml:space="preserve">官方并未设立周报更新制度，但目前为止，官方通过不同的平台去更新项目进展，且更新比</w:t>
      </w:r>
      <w:r w:rsidDel="00000000" w:rsidR="00000000" w:rsidRPr="00000000">
        <w:rPr>
          <w:rFonts w:ascii="Arial Unicode MS" w:cs="Arial Unicode MS" w:eastAsia="Arial Unicode MS" w:hAnsi="Arial Unicode MS"/>
          <w:rtl w:val="0"/>
        </w:rPr>
        <w:t xml:space="preserve">较</w:t>
      </w:r>
      <w:r w:rsidDel="00000000" w:rsidR="00000000" w:rsidRPr="00000000">
        <w:rPr>
          <w:rFonts w:ascii="Arial Unicode MS" w:cs="Arial Unicode MS" w:eastAsia="Arial Unicode MS" w:hAnsi="Arial Unicode MS"/>
          <w:rtl w:val="0"/>
        </w:rPr>
        <w:t xml:space="preserve">及时，更新内容质量也较高。</w:t>
      </w:r>
    </w:p>
    <w:p w:rsidR="00000000" w:rsidDel="00000000" w:rsidP="00000000" w:rsidRDefault="00000000" w:rsidRPr="00000000" w14:paraId="000001CC">
      <w:pPr>
        <w:numPr>
          <w:ilvl w:val="0"/>
          <w:numId w:val="1"/>
        </w:numPr>
        <w:ind w:left="720" w:hanging="360"/>
        <w:rPr>
          <w:u w:val="none"/>
        </w:rPr>
      </w:pPr>
      <w:r w:rsidDel="00000000" w:rsidR="00000000" w:rsidRPr="00000000">
        <w:rPr>
          <w:rFonts w:ascii="Arial Unicode MS" w:cs="Arial Unicode MS" w:eastAsia="Arial Unicode MS" w:hAnsi="Arial Unicode MS"/>
          <w:rtl w:val="0"/>
        </w:rPr>
        <w:t xml:space="preserve">项目官网披露信息比较完善。团队信息较为完整，公布了管理人员、核心开发人员与一般开发人员，且相关履历都能在 LinkedIn 上找到；官方在白皮书中披露了其 GitHub 地址，白皮书中对于代币分布及代币用途说明比较清晰。</w:t>
      </w:r>
    </w:p>
    <w:p w:rsidR="00000000" w:rsidDel="00000000" w:rsidP="00000000" w:rsidRDefault="00000000" w:rsidRPr="00000000" w14:paraId="000001CD">
      <w:pPr>
        <w:numPr>
          <w:ilvl w:val="0"/>
          <w:numId w:val="1"/>
        </w:numPr>
        <w:ind w:left="720" w:hanging="360"/>
        <w:rPr>
          <w:u w:val="none"/>
        </w:rPr>
      </w:pPr>
      <w:r w:rsidDel="00000000" w:rsidR="00000000" w:rsidRPr="00000000">
        <w:rPr>
          <w:rFonts w:ascii="Arial Unicode MS" w:cs="Arial Unicode MS" w:eastAsia="Arial Unicode MS" w:hAnsi="Arial Unicode MS"/>
          <w:rtl w:val="0"/>
        </w:rPr>
        <w:t xml:space="preserve">白皮书中并未说明代币锁仓的这一情况，但在其代码库中找到了相关代码，对于 </w:t>
      </w:r>
      <w:r w:rsidDel="00000000" w:rsidR="00000000" w:rsidRPr="00000000">
        <w:rPr>
          <w:rFonts w:ascii="Arial Unicode MS" w:cs="Arial Unicode MS" w:eastAsia="Arial Unicode MS" w:hAnsi="Arial Unicode MS"/>
          <w:rtl w:val="0"/>
        </w:rPr>
        <w:t xml:space="preserve">Golem Factory GmbH 公司与团队的 18%的代币有半年的锁仓期，锁仓从 ICO 结束开始，半年之后一次性释放到相应的地址中；白皮书中对于基金会情况并未说明，经过询问官方，官方给予的回答是项目方并没有成立基金会，而是以 Golem Factory GmbH 公司的形式来管理与发展 Golem。</w:t>
      </w:r>
      <w:r w:rsidDel="00000000" w:rsidR="00000000" w:rsidRPr="00000000">
        <w:rPr>
          <w:rtl w:val="0"/>
        </w:rPr>
      </w:r>
    </w:p>
    <w:p w:rsidR="00000000" w:rsidDel="00000000" w:rsidP="00000000" w:rsidRDefault="00000000" w:rsidRPr="00000000" w14:paraId="000001CE">
      <w:pPr>
        <w:contextualSpacing w:val="0"/>
        <w:rPr/>
      </w:pP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1CF">
      <w:pPr>
        <w:contextualSpacing w:val="0"/>
        <w:rPr/>
      </w:pPr>
      <w:r w:rsidDel="00000000" w:rsidR="00000000" w:rsidRPr="00000000">
        <w:rPr>
          <w:rtl w:val="0"/>
        </w:rPr>
      </w:r>
    </w:p>
    <w:p w:rsidR="00000000" w:rsidDel="00000000" w:rsidP="00000000" w:rsidRDefault="00000000" w:rsidRPr="00000000" w14:paraId="000001D0">
      <w:pPr>
        <w:contextualSpacing w:val="0"/>
        <w:rPr>
          <w:color w:val="579a78"/>
        </w:rPr>
      </w:pPr>
      <w:r w:rsidDel="00000000" w:rsidR="00000000" w:rsidRPr="00000000">
        <w:rPr>
          <w:rFonts w:ascii="Arial Unicode MS" w:cs="Arial Unicode MS" w:eastAsia="Arial Unicode MS" w:hAnsi="Arial Unicode MS"/>
          <w:color w:val="579a78"/>
          <w:rtl w:val="0"/>
        </w:rPr>
        <w:t xml:space="preserve">标准共识分析：</w:t>
      </w:r>
    </w:p>
    <w:p w:rsidR="00000000" w:rsidDel="00000000" w:rsidP="00000000" w:rsidRDefault="00000000" w:rsidRPr="00000000" w14:paraId="000001D1">
      <w:pPr>
        <w:numPr>
          <w:ilvl w:val="0"/>
          <w:numId w:val="3"/>
        </w:numPr>
        <w:ind w:left="720" w:hanging="360"/>
        <w:rPr>
          <w:u w:val="none"/>
        </w:rPr>
      </w:pPr>
      <w:r w:rsidDel="00000000" w:rsidR="00000000" w:rsidRPr="00000000">
        <w:rPr>
          <w:rFonts w:ascii="Arial Unicode MS" w:cs="Arial Unicode MS" w:eastAsia="Arial Unicode MS" w:hAnsi="Arial Unicode MS"/>
          <w:rtl w:val="0"/>
        </w:rPr>
        <w:t xml:space="preserve">官方开设社交渠道较多，用户数量较多且比较活跃，对于用户回复较及时，社交平台中更新信息比较及时，更新内容质量较高。</w:t>
      </w:r>
    </w:p>
    <w:p w:rsidR="00000000" w:rsidDel="00000000" w:rsidP="00000000" w:rsidRDefault="00000000" w:rsidRPr="00000000" w14:paraId="000001D2">
      <w:pPr>
        <w:numPr>
          <w:ilvl w:val="0"/>
          <w:numId w:val="3"/>
        </w:numPr>
        <w:ind w:left="720" w:hanging="360"/>
        <w:rPr>
          <w:u w:val="none"/>
        </w:rPr>
      </w:pPr>
      <w:r w:rsidDel="00000000" w:rsidR="00000000" w:rsidRPr="00000000">
        <w:rPr>
          <w:rFonts w:ascii="Arial Unicode MS" w:cs="Arial Unicode MS" w:eastAsia="Arial Unicode MS" w:hAnsi="Arial Unicode MS"/>
          <w:rtl w:val="0"/>
        </w:rPr>
        <w:t xml:space="preserve">官网披露信息比较全面，团队成员介绍完整；白皮书公布了 GitHub 地址，说明了代币分布及代币的用途，但并未在白皮书中说明锁仓的情况，但拥有相应的代码说明。</w:t>
      </w:r>
    </w:p>
    <w:p w:rsidR="00000000" w:rsidDel="00000000" w:rsidP="00000000" w:rsidRDefault="00000000" w:rsidRPr="00000000" w14:paraId="000001D3">
      <w:pPr>
        <w:numPr>
          <w:ilvl w:val="0"/>
          <w:numId w:val="3"/>
        </w:numPr>
        <w:ind w:left="720" w:hanging="360"/>
        <w:rPr>
          <w:u w:val="none"/>
        </w:rPr>
      </w:pPr>
      <w:r w:rsidDel="00000000" w:rsidR="00000000" w:rsidRPr="00000000">
        <w:rPr>
          <w:rFonts w:ascii="Arial Unicode MS" w:cs="Arial Unicode MS" w:eastAsia="Arial Unicode MS" w:hAnsi="Arial Unicode MS"/>
          <w:sz w:val="22"/>
          <w:szCs w:val="22"/>
          <w:rtl w:val="0"/>
        </w:rPr>
        <w:t xml:space="preserve">官方并未对基金会有详细的介绍，经过询问官方，项目方并没有成立基金会，而是以 Golem Factory GmbH 公司的形式来管理与发展 Golem，总体来说，信息披露质量较高</w:t>
      </w:r>
      <w:r w:rsidDel="00000000" w:rsidR="00000000" w:rsidRPr="00000000">
        <w:rPr>
          <w:rtl w:val="0"/>
        </w:rPr>
      </w:r>
    </w:p>
    <w:p w:rsidR="00000000" w:rsidDel="00000000" w:rsidP="00000000" w:rsidRDefault="00000000" w:rsidRPr="00000000" w14:paraId="000001D4">
      <w:pPr>
        <w:pStyle w:val="Heading3"/>
        <w:contextualSpacing w:val="0"/>
        <w:rPr>
          <w:b w:val="1"/>
          <w:color w:val="579a78"/>
          <w:sz w:val="36"/>
          <w:szCs w:val="36"/>
        </w:rPr>
      </w:pPr>
      <w:bookmarkStart w:colFirst="0" w:colLast="0" w:name="_hzil36hoohd7" w:id="33"/>
      <w:bookmarkEnd w:id="33"/>
      <w:r w:rsidDel="00000000" w:rsidR="00000000" w:rsidRPr="00000000">
        <w:rPr>
          <w:rFonts w:ascii="Arial Unicode MS" w:cs="Arial Unicode MS" w:eastAsia="Arial Unicode MS" w:hAnsi="Arial Unicode MS"/>
          <w:b w:val="1"/>
          <w:color w:val="579a78"/>
          <w:sz w:val="36"/>
          <w:szCs w:val="36"/>
          <w:rtl w:val="0"/>
        </w:rPr>
        <w:t xml:space="preserve">交易模块</w:t>
      </w:r>
      <w:r w:rsidDel="00000000" w:rsidR="00000000" w:rsidRPr="00000000">
        <w:rPr>
          <w:rtl w:val="0"/>
        </w:rPr>
      </w:r>
    </w:p>
    <w:p w:rsidR="00000000" w:rsidDel="00000000" w:rsidP="00000000" w:rsidRDefault="00000000" w:rsidRPr="00000000" w14:paraId="000001D5">
      <w:pPr>
        <w:spacing w:line="276" w:lineRule="auto"/>
        <w:ind w:left="720"/>
        <w:contextualSpacing w:val="0"/>
        <w:rPr>
          <w:sz w:val="24"/>
          <w:szCs w:val="24"/>
        </w:rPr>
      </w:pPr>
      <w:r w:rsidDel="00000000" w:rsidR="00000000" w:rsidRPr="00000000">
        <w:rPr>
          <w:rtl w:val="0"/>
        </w:rPr>
      </w:r>
    </w:p>
    <w:p w:rsidR="00000000" w:rsidDel="00000000" w:rsidP="00000000" w:rsidRDefault="00000000" w:rsidRPr="00000000" w14:paraId="000001D6">
      <w:pPr>
        <w:pStyle w:val="Heading4"/>
        <w:spacing w:line="276" w:lineRule="auto"/>
        <w:contextualSpacing w:val="0"/>
        <w:rPr>
          <w:b w:val="0"/>
          <w:color w:val="666666"/>
          <w:sz w:val="24"/>
          <w:szCs w:val="24"/>
        </w:rPr>
      </w:pPr>
      <w:bookmarkStart w:colFirst="0" w:colLast="0" w:name="_gjdgxs" w:id="34"/>
      <w:bookmarkEnd w:id="34"/>
      <w:r w:rsidDel="00000000" w:rsidR="00000000" w:rsidRPr="00000000">
        <w:rPr>
          <w:rFonts w:ascii="微软雅黑" w:cs="微软雅黑" w:eastAsia="微软雅黑" w:hAnsi="微软雅黑"/>
          <w:rtl w:val="0"/>
        </w:rPr>
        <w:t xml:space="preserve">币值表现</w:t>
      </w:r>
      <w:r w:rsidDel="00000000" w:rsidR="00000000" w:rsidRPr="00000000">
        <w:rPr>
          <w:rtl w:val="0"/>
        </w:rPr>
      </w:r>
    </w:p>
    <w:p w:rsidR="00000000" w:rsidDel="00000000" w:rsidP="00000000" w:rsidRDefault="00000000" w:rsidRPr="00000000" w14:paraId="000001D7">
      <w:pPr>
        <w:spacing w:line="276" w:lineRule="auto"/>
        <w:contextualSpacing w:val="0"/>
        <w:rPr/>
      </w:pPr>
      <w:r w:rsidDel="00000000" w:rsidR="00000000" w:rsidRPr="00000000">
        <w:rPr>
          <w:rtl w:val="0"/>
        </w:rPr>
      </w:r>
    </w:p>
    <w:tbl>
      <w:tblPr>
        <w:tblStyle w:val="Table5"/>
        <w:tblW w:w="8322.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161"/>
        <w:gridCol w:w="4161"/>
        <w:tblGridChange w:id="0">
          <w:tblGrid>
            <w:gridCol w:w="4161"/>
            <w:gridCol w:w="4161"/>
          </w:tblGrid>
        </w:tblGridChange>
      </w:tblGrid>
      <w:tr>
        <w:trPr>
          <w:trHeight w:val="420" w:hRule="atLeast"/>
        </w:trPr>
        <w:tc>
          <w:tcPr>
            <w:tcBorders>
              <w:top w:color="434343" w:space="0" w:sz="8" w:val="single"/>
              <w:left w:color="434343" w:space="0" w:sz="8" w:val="single"/>
              <w:bottom w:color="434343" w:space="0" w:sz="8" w:val="single"/>
              <w:right w:color="434343" w:space="0" w:sz="8" w:val="single"/>
            </w:tcBorders>
            <w:shd w:fill="b7b7b7" w:val="clear"/>
            <w:tcMar>
              <w:top w:w="100.0" w:type="dxa"/>
              <w:left w:w="100.0" w:type="dxa"/>
              <w:bottom w:w="100.0" w:type="dxa"/>
              <w:right w:w="100.0" w:type="dxa"/>
            </w:tcMar>
          </w:tcPr>
          <w:p w:rsidR="00000000" w:rsidDel="00000000" w:rsidP="00000000" w:rsidRDefault="00000000" w:rsidRPr="00000000" w14:paraId="000001D8">
            <w:pPr>
              <w:widowControl w:val="0"/>
              <w:spacing w:line="240" w:lineRule="auto"/>
              <w:contextualSpacing w:val="0"/>
              <w:jc w:val="center"/>
              <w:rPr>
                <w:b w:val="1"/>
              </w:rPr>
            </w:pPr>
            <w:r w:rsidDel="00000000" w:rsidR="00000000" w:rsidRPr="00000000">
              <w:rPr>
                <w:rFonts w:ascii="微软雅黑" w:cs="微软雅黑" w:eastAsia="微软雅黑" w:hAnsi="微软雅黑"/>
                <w:b w:val="1"/>
                <w:rtl w:val="0"/>
              </w:rPr>
              <w:t xml:space="preserve">项目</w:t>
            </w:r>
            <w:r w:rsidDel="00000000" w:rsidR="00000000" w:rsidRPr="00000000">
              <w:rPr>
                <w:rtl w:val="0"/>
              </w:rPr>
            </w:r>
          </w:p>
        </w:tc>
        <w:tc>
          <w:tcPr>
            <w:tcBorders>
              <w:top w:color="434343" w:space="0" w:sz="8" w:val="single"/>
              <w:left w:color="434343" w:space="0" w:sz="8" w:val="single"/>
              <w:bottom w:color="434343" w:space="0" w:sz="8" w:val="single"/>
              <w:right w:color="434343" w:space="0" w:sz="8" w:val="single"/>
            </w:tcBorders>
            <w:shd w:fill="b7b7b7" w:val="clear"/>
            <w:tcMar>
              <w:top w:w="100.0" w:type="dxa"/>
              <w:left w:w="100.0" w:type="dxa"/>
              <w:bottom w:w="100.0" w:type="dxa"/>
              <w:right w:w="100.0" w:type="dxa"/>
            </w:tcMar>
          </w:tcPr>
          <w:p w:rsidR="00000000" w:rsidDel="00000000" w:rsidP="00000000" w:rsidRDefault="00000000" w:rsidRPr="00000000" w14:paraId="000001D9">
            <w:pPr>
              <w:widowControl w:val="0"/>
              <w:spacing w:line="240" w:lineRule="auto"/>
              <w:contextualSpacing w:val="0"/>
              <w:jc w:val="center"/>
              <w:rPr>
                <w:b w:val="1"/>
              </w:rPr>
            </w:pPr>
            <w:r w:rsidDel="00000000" w:rsidR="00000000" w:rsidRPr="00000000">
              <w:rPr>
                <w:rFonts w:ascii="微软雅黑" w:cs="微软雅黑" w:eastAsia="微软雅黑" w:hAnsi="微软雅黑"/>
                <w:b w:val="1"/>
                <w:rtl w:val="0"/>
              </w:rPr>
              <w:t xml:space="preserve">数值</w:t>
            </w:r>
            <w:r w:rsidDel="00000000" w:rsidR="00000000" w:rsidRPr="00000000">
              <w:rPr>
                <w:rtl w:val="0"/>
              </w:rPr>
            </w:r>
          </w:p>
        </w:tc>
      </w:tr>
      <w:tr>
        <w:trPr>
          <w:trHeight w:val="42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DA">
            <w:pPr>
              <w:spacing w:line="276" w:lineRule="auto"/>
              <w:contextualSpacing w:val="0"/>
              <w:jc w:val="center"/>
              <w:rPr/>
            </w:pPr>
            <w:r w:rsidDel="00000000" w:rsidR="00000000" w:rsidRPr="00000000">
              <w:rPr>
                <w:rFonts w:ascii="微软雅黑" w:cs="微软雅黑" w:eastAsia="微软雅黑" w:hAnsi="微软雅黑"/>
                <w:rtl w:val="0"/>
              </w:rPr>
              <w:t xml:space="preserve">价格</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DB">
            <w:pPr>
              <w:spacing w:line="276" w:lineRule="auto"/>
              <w:contextualSpacing w:val="0"/>
              <w:jc w:val="center"/>
              <w:rPr/>
            </w:pPr>
            <w:r w:rsidDel="00000000" w:rsidR="00000000" w:rsidRPr="00000000">
              <w:rPr>
                <w:rFonts w:ascii="微软雅黑" w:cs="微软雅黑" w:eastAsia="微软雅黑" w:hAnsi="微软雅黑"/>
                <w:highlight w:val="white"/>
                <w:rtl w:val="0"/>
              </w:rPr>
              <w:t xml:space="preserve">0.228 美元</w:t>
            </w:r>
            <w:r w:rsidDel="00000000" w:rsidR="00000000" w:rsidRPr="00000000">
              <w:rPr>
                <w:rtl w:val="0"/>
              </w:rPr>
            </w:r>
          </w:p>
        </w:tc>
      </w:tr>
      <w:tr>
        <w:trPr>
          <w:trHeight w:val="42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DC">
            <w:pPr>
              <w:spacing w:line="276" w:lineRule="auto"/>
              <w:contextualSpacing w:val="0"/>
              <w:jc w:val="center"/>
              <w:rPr/>
            </w:pPr>
            <w:r w:rsidDel="00000000" w:rsidR="00000000" w:rsidRPr="00000000">
              <w:rPr>
                <w:rFonts w:ascii="微软雅黑" w:cs="微软雅黑" w:eastAsia="微软雅黑" w:hAnsi="微软雅黑"/>
                <w:rtl w:val="0"/>
              </w:rPr>
              <w:t xml:space="preserve">流通供给量</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DD">
            <w:pPr>
              <w:spacing w:line="276" w:lineRule="auto"/>
              <w:contextualSpacing w:val="0"/>
              <w:jc w:val="center"/>
              <w:rPr/>
            </w:pPr>
            <w:r w:rsidDel="00000000" w:rsidR="00000000" w:rsidRPr="00000000">
              <w:rPr>
                <w:rtl w:val="0"/>
              </w:rPr>
              <w:t xml:space="preserve">959,242,000</w:t>
            </w:r>
          </w:p>
        </w:tc>
      </w:tr>
      <w:tr>
        <w:trPr>
          <w:trHeight w:val="42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DE">
            <w:pPr>
              <w:spacing w:line="276" w:lineRule="auto"/>
              <w:contextualSpacing w:val="0"/>
              <w:jc w:val="center"/>
              <w:rPr/>
            </w:pPr>
            <w:r w:rsidDel="00000000" w:rsidR="00000000" w:rsidRPr="00000000">
              <w:rPr>
                <w:rFonts w:ascii="微软雅黑" w:cs="微软雅黑" w:eastAsia="微软雅黑" w:hAnsi="微软雅黑"/>
                <w:rtl w:val="0"/>
              </w:rPr>
              <w:t xml:space="preserve">总供给量</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DF">
            <w:pPr>
              <w:spacing w:line="276" w:lineRule="auto"/>
              <w:contextualSpacing w:val="0"/>
              <w:jc w:val="center"/>
              <w:rPr/>
            </w:pPr>
            <w:r w:rsidDel="00000000" w:rsidR="00000000" w:rsidRPr="00000000">
              <w:rPr>
                <w:rtl w:val="0"/>
              </w:rPr>
              <w:t xml:space="preserve">1,000,000,000</w:t>
            </w:r>
          </w:p>
        </w:tc>
      </w:tr>
      <w:tr>
        <w:trPr>
          <w:trHeight w:val="42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E0">
            <w:pPr>
              <w:spacing w:line="276" w:lineRule="auto"/>
              <w:contextualSpacing w:val="0"/>
              <w:jc w:val="center"/>
              <w:rPr/>
            </w:pPr>
            <w:r w:rsidDel="00000000" w:rsidR="00000000" w:rsidRPr="00000000">
              <w:rPr>
                <w:rFonts w:ascii="微软雅黑" w:cs="微软雅黑" w:eastAsia="微软雅黑" w:hAnsi="微软雅黑"/>
                <w:rtl w:val="0"/>
              </w:rPr>
              <w:t xml:space="preserve">流通率</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E1">
            <w:pPr>
              <w:spacing w:line="276" w:lineRule="auto"/>
              <w:contextualSpacing w:val="0"/>
              <w:jc w:val="center"/>
              <w:rPr/>
            </w:pPr>
            <w:r w:rsidDel="00000000" w:rsidR="00000000" w:rsidRPr="00000000">
              <w:rPr>
                <w:rtl w:val="0"/>
              </w:rPr>
              <w:t xml:space="preserve">95.92%</w:t>
            </w:r>
          </w:p>
        </w:tc>
      </w:tr>
      <w:tr>
        <w:trPr>
          <w:trHeight w:val="42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E2">
            <w:pPr>
              <w:spacing w:line="276" w:lineRule="auto"/>
              <w:contextualSpacing w:val="0"/>
              <w:jc w:val="center"/>
              <w:rPr/>
            </w:pPr>
            <w:r w:rsidDel="00000000" w:rsidR="00000000" w:rsidRPr="00000000">
              <w:rPr>
                <w:rFonts w:ascii="微软雅黑" w:cs="微软雅黑" w:eastAsia="微软雅黑" w:hAnsi="微软雅黑"/>
                <w:rtl w:val="0"/>
              </w:rPr>
              <w:t xml:space="preserve">流通市值</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E3">
            <w:pPr>
              <w:spacing w:line="276" w:lineRule="auto"/>
              <w:contextualSpacing w:val="0"/>
              <w:jc w:val="center"/>
              <w:rPr/>
            </w:pPr>
            <w:r w:rsidDel="00000000" w:rsidR="00000000" w:rsidRPr="00000000">
              <w:rPr>
                <w:rFonts w:ascii="Arial Unicode MS" w:cs="Arial Unicode MS" w:eastAsia="Arial Unicode MS" w:hAnsi="Arial Unicode MS"/>
                <w:rtl w:val="0"/>
              </w:rPr>
              <w:t xml:space="preserve">218,707,176 美元</w:t>
            </w:r>
          </w:p>
        </w:tc>
      </w:tr>
      <w:tr>
        <w:trPr>
          <w:trHeight w:val="22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E4">
            <w:pPr>
              <w:spacing w:line="276" w:lineRule="auto"/>
              <w:contextualSpacing w:val="0"/>
              <w:jc w:val="center"/>
              <w:rPr/>
            </w:pPr>
            <w:r w:rsidDel="00000000" w:rsidR="00000000" w:rsidRPr="00000000">
              <w:rPr>
                <w:rFonts w:ascii="微软雅黑" w:cs="微软雅黑" w:eastAsia="微软雅黑" w:hAnsi="微软雅黑"/>
                <w:rtl w:val="0"/>
              </w:rPr>
              <w:t xml:space="preserve">市值</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E5">
            <w:pPr>
              <w:spacing w:line="276" w:lineRule="auto"/>
              <w:contextualSpacing w:val="0"/>
              <w:jc w:val="center"/>
              <w:rPr/>
            </w:pPr>
            <w:r w:rsidDel="00000000" w:rsidR="00000000" w:rsidRPr="00000000">
              <w:rPr>
                <w:rFonts w:ascii="Arial Unicode MS" w:cs="Arial Unicode MS" w:eastAsia="Arial Unicode MS" w:hAnsi="Arial Unicode MS"/>
                <w:rtl w:val="0"/>
              </w:rPr>
              <w:t xml:space="preserve">228,000,000 美元</w:t>
            </w:r>
          </w:p>
        </w:tc>
      </w:tr>
    </w:tbl>
    <w:p w:rsidR="00000000" w:rsidDel="00000000" w:rsidP="00000000" w:rsidRDefault="00000000" w:rsidRPr="00000000" w14:paraId="000001E6">
      <w:pPr>
        <w:spacing w:line="276" w:lineRule="auto"/>
        <w:ind w:left="1440" w:firstLine="390"/>
        <w:contextualSpacing w:val="0"/>
        <w:rPr>
          <w:rFonts w:ascii="微软雅黑" w:cs="微软雅黑" w:eastAsia="微软雅黑" w:hAnsi="微软雅黑"/>
        </w:rPr>
      </w:pPr>
      <w:r w:rsidDel="00000000" w:rsidR="00000000" w:rsidRPr="00000000">
        <w:rPr>
          <w:rFonts w:ascii="微软雅黑" w:cs="微软雅黑" w:eastAsia="微软雅黑" w:hAnsi="微软雅黑"/>
          <w:rtl w:val="0"/>
        </w:rPr>
        <w:t xml:space="preserve">注：数据来源于</w:t>
      </w:r>
      <w:r w:rsidDel="00000000" w:rsidR="00000000" w:rsidRPr="00000000">
        <w:rPr>
          <w:rFonts w:ascii="Arimo" w:cs="Arimo" w:eastAsia="Arimo" w:hAnsi="Arimo"/>
          <w:rtl w:val="0"/>
        </w:rPr>
        <w:t xml:space="preserve"> Coinmarketcap 2018 </w:t>
      </w:r>
      <w:r w:rsidDel="00000000" w:rsidR="00000000" w:rsidRPr="00000000">
        <w:rPr>
          <w:rFonts w:ascii="微软雅黑" w:cs="微软雅黑" w:eastAsia="微软雅黑" w:hAnsi="微软雅黑"/>
          <w:rtl w:val="0"/>
        </w:rPr>
        <w:t xml:space="preserve">年</w:t>
      </w:r>
      <w:r w:rsidDel="00000000" w:rsidR="00000000" w:rsidRPr="00000000">
        <w:rPr>
          <w:rFonts w:ascii="Arimo" w:cs="Arimo" w:eastAsia="Arimo" w:hAnsi="Arimo"/>
          <w:rtl w:val="0"/>
        </w:rPr>
        <w:t xml:space="preserve"> 8 </w:t>
      </w:r>
      <w:r w:rsidDel="00000000" w:rsidR="00000000" w:rsidRPr="00000000">
        <w:rPr>
          <w:rFonts w:ascii="微软雅黑" w:cs="微软雅黑" w:eastAsia="微软雅黑" w:hAnsi="微软雅黑"/>
          <w:rtl w:val="0"/>
        </w:rPr>
        <w:t xml:space="preserve">月</w:t>
      </w:r>
      <w:r w:rsidDel="00000000" w:rsidR="00000000" w:rsidRPr="00000000">
        <w:rPr>
          <w:rFonts w:ascii="Arimo" w:cs="Arimo" w:eastAsia="Arimo" w:hAnsi="Arimo"/>
          <w:rtl w:val="0"/>
        </w:rPr>
        <w:t xml:space="preserve"> 5 </w:t>
      </w:r>
      <w:r w:rsidDel="00000000" w:rsidR="00000000" w:rsidRPr="00000000">
        <w:rPr>
          <w:rFonts w:ascii="微软雅黑" w:cs="微软雅黑" w:eastAsia="微软雅黑" w:hAnsi="微软雅黑"/>
          <w:rtl w:val="0"/>
        </w:rPr>
        <w:t xml:space="preserve">日</w:t>
      </w:r>
    </w:p>
    <w:p w:rsidR="00000000" w:rsidDel="00000000" w:rsidP="00000000" w:rsidRDefault="00000000" w:rsidRPr="00000000" w14:paraId="000001E7">
      <w:pPr>
        <w:spacing w:line="276" w:lineRule="auto"/>
        <w:contextualSpacing w:val="0"/>
        <w:rPr>
          <w:rFonts w:ascii="微软雅黑" w:cs="微软雅黑" w:eastAsia="微软雅黑" w:hAnsi="微软雅黑"/>
        </w:rPr>
      </w:pPr>
      <w:r w:rsidDel="00000000" w:rsidR="00000000" w:rsidRPr="00000000">
        <w:rPr>
          <w:rtl w:val="0"/>
        </w:rPr>
      </w:r>
    </w:p>
    <w:p w:rsidR="00000000" w:rsidDel="00000000" w:rsidP="00000000" w:rsidRDefault="00000000" w:rsidRPr="00000000" w14:paraId="000001E8">
      <w:pPr>
        <w:spacing w:line="276" w:lineRule="auto"/>
        <w:contextualSpacing w:val="0"/>
        <w:rPr>
          <w:rFonts w:ascii="微软雅黑" w:cs="微软雅黑" w:eastAsia="微软雅黑" w:hAnsi="微软雅黑"/>
        </w:rPr>
      </w:pPr>
      <w:r w:rsidDel="00000000" w:rsidR="00000000" w:rsidRPr="00000000">
        <w:rPr>
          <w:rFonts w:ascii="微软雅黑" w:cs="微软雅黑" w:eastAsia="微软雅黑" w:hAnsi="微软雅黑"/>
          <w:rtl w:val="0"/>
        </w:rPr>
        <w:t xml:space="preserve">据根 </w:t>
      </w:r>
      <w:r w:rsidDel="00000000" w:rsidR="00000000" w:rsidRPr="00000000">
        <w:rPr>
          <w:rFonts w:ascii="Arimo" w:cs="Arimo" w:eastAsia="Arimo" w:hAnsi="Arimo"/>
          <w:rtl w:val="0"/>
        </w:rPr>
        <w:t xml:space="preserve">Coinmarketcap </w:t>
      </w:r>
      <w:r w:rsidDel="00000000" w:rsidR="00000000" w:rsidRPr="00000000">
        <w:rPr>
          <w:rFonts w:ascii="微软雅黑" w:cs="微软雅黑" w:eastAsia="微软雅黑" w:hAnsi="微软雅黑"/>
          <w:rtl w:val="0"/>
        </w:rPr>
        <w:t xml:space="preserve">数据，</w:t>
      </w:r>
      <w:r w:rsidDel="00000000" w:rsidR="00000000" w:rsidRPr="00000000">
        <w:rPr>
          <w:rFonts w:ascii="Arimo" w:cs="Arimo" w:eastAsia="Arimo" w:hAnsi="Arimo"/>
          <w:rtl w:val="0"/>
        </w:rPr>
        <w:t xml:space="preserve">GNT </w:t>
      </w:r>
      <w:r w:rsidDel="00000000" w:rsidR="00000000" w:rsidRPr="00000000">
        <w:rPr>
          <w:rFonts w:ascii="微软雅黑" w:cs="微软雅黑" w:eastAsia="微软雅黑" w:hAnsi="微软雅黑"/>
          <w:rtl w:val="0"/>
        </w:rPr>
        <w:t xml:space="preserve">共登陆</w:t>
      </w:r>
      <w:r w:rsidDel="00000000" w:rsidR="00000000" w:rsidRPr="00000000">
        <w:rPr>
          <w:rFonts w:ascii="Arimo" w:cs="Arimo" w:eastAsia="Arimo" w:hAnsi="Arimo"/>
          <w:rtl w:val="0"/>
        </w:rPr>
        <w:t xml:space="preserve"> 30 </w:t>
      </w:r>
      <w:r w:rsidDel="00000000" w:rsidR="00000000" w:rsidRPr="00000000">
        <w:rPr>
          <w:rFonts w:ascii="微软雅黑" w:cs="微软雅黑" w:eastAsia="微软雅黑" w:hAnsi="微软雅黑"/>
          <w:rtl w:val="0"/>
        </w:rPr>
        <w:t xml:space="preserve">家交易所，成交主要集中于</w:t>
      </w:r>
      <w:r w:rsidDel="00000000" w:rsidR="00000000" w:rsidRPr="00000000">
        <w:rPr>
          <w:rFonts w:ascii="Arimo" w:cs="Arimo" w:eastAsia="Arimo" w:hAnsi="Arimo"/>
          <w:rtl w:val="0"/>
        </w:rPr>
        <w:t xml:space="preserve"> </w:t>
      </w:r>
      <w:r w:rsidDel="00000000" w:rsidR="00000000" w:rsidRPr="00000000">
        <w:rPr>
          <w:rtl w:val="0"/>
        </w:rPr>
        <w:t xml:space="preserve">5 </w:t>
      </w:r>
      <w:r w:rsidDel="00000000" w:rsidR="00000000" w:rsidRPr="00000000">
        <w:rPr>
          <w:rFonts w:ascii="微软雅黑" w:cs="微软雅黑" w:eastAsia="微软雅黑" w:hAnsi="微软雅黑"/>
          <w:rtl w:val="0"/>
        </w:rPr>
        <w:t xml:space="preserve">家交易所，市值排名第 42 位。    </w:t>
      </w:r>
    </w:p>
    <w:p w:rsidR="00000000" w:rsidDel="00000000" w:rsidP="00000000" w:rsidRDefault="00000000" w:rsidRPr="00000000" w14:paraId="000001E9">
      <w:pPr>
        <w:spacing w:line="276" w:lineRule="auto"/>
        <w:contextualSpacing w:val="0"/>
        <w:rPr>
          <w:rFonts w:ascii="微软雅黑" w:cs="微软雅黑" w:eastAsia="微软雅黑" w:hAnsi="微软雅黑"/>
        </w:rPr>
      </w:pPr>
      <w:r w:rsidDel="00000000" w:rsidR="00000000" w:rsidRPr="00000000">
        <w:rPr>
          <w:rtl w:val="0"/>
        </w:rPr>
      </w:r>
    </w:p>
    <w:tbl>
      <w:tblPr>
        <w:tblStyle w:val="Table6"/>
        <w:tblW w:w="799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97"/>
        <w:gridCol w:w="1997"/>
        <w:gridCol w:w="1998"/>
        <w:gridCol w:w="1998"/>
        <w:tblGridChange w:id="0">
          <w:tblGrid>
            <w:gridCol w:w="1997"/>
            <w:gridCol w:w="1997"/>
            <w:gridCol w:w="1998"/>
            <w:gridCol w:w="1998"/>
          </w:tblGrid>
        </w:tblGridChange>
      </w:tblGrid>
      <w:tr>
        <w:trPr>
          <w:trHeight w:val="480" w:hRule="atLeast"/>
        </w:trPr>
        <w:tc>
          <w:tcPr>
            <w:tcBorders>
              <w:top w:color="000000" w:space="0" w:sz="8" w:val="single"/>
              <w:left w:color="000000" w:space="0" w:sz="8" w:val="single"/>
              <w:bottom w:color="000000" w:space="0" w:sz="8" w:val="single"/>
              <w:right w:color="000000" w:space="0" w:sz="8" w:val="single"/>
            </w:tcBorders>
            <w:shd w:fill="999999" w:val="clear"/>
            <w:tcMar>
              <w:top w:w="100.0" w:type="dxa"/>
              <w:left w:w="100.0" w:type="dxa"/>
              <w:bottom w:w="100.0" w:type="dxa"/>
              <w:right w:w="100.0" w:type="dxa"/>
            </w:tcMar>
            <w:vAlign w:val="center"/>
          </w:tcPr>
          <w:p w:rsidR="00000000" w:rsidDel="00000000" w:rsidP="00000000" w:rsidRDefault="00000000" w:rsidRPr="00000000" w14:paraId="000001EA">
            <w:pPr>
              <w:widowControl w:val="0"/>
              <w:spacing w:line="240" w:lineRule="auto"/>
              <w:contextualSpacing w:val="0"/>
              <w:jc w:val="center"/>
              <w:rPr>
                <w:b w:val="1"/>
              </w:rPr>
            </w:pPr>
            <w:r w:rsidDel="00000000" w:rsidR="00000000" w:rsidRPr="00000000">
              <w:rPr>
                <w:rFonts w:ascii="微软雅黑" w:cs="微软雅黑" w:eastAsia="微软雅黑" w:hAnsi="微软雅黑"/>
                <w:b w:val="1"/>
                <w:rtl w:val="0"/>
              </w:rPr>
              <w:t xml:space="preserve">来源</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999999" w:val="clear"/>
            <w:tcMar>
              <w:top w:w="100.0" w:type="dxa"/>
              <w:left w:w="100.0" w:type="dxa"/>
              <w:bottom w:w="100.0" w:type="dxa"/>
              <w:right w:w="100.0" w:type="dxa"/>
            </w:tcMar>
            <w:vAlign w:val="center"/>
          </w:tcPr>
          <w:p w:rsidR="00000000" w:rsidDel="00000000" w:rsidP="00000000" w:rsidRDefault="00000000" w:rsidRPr="00000000" w14:paraId="000001EB">
            <w:pPr>
              <w:widowControl w:val="0"/>
              <w:spacing w:line="240" w:lineRule="auto"/>
              <w:contextualSpacing w:val="0"/>
              <w:jc w:val="center"/>
              <w:rPr>
                <w:b w:val="1"/>
              </w:rPr>
            </w:pPr>
            <w:r w:rsidDel="00000000" w:rsidR="00000000" w:rsidRPr="00000000">
              <w:rPr>
                <w:rFonts w:ascii="微软雅黑" w:cs="微软雅黑" w:eastAsia="微软雅黑" w:hAnsi="微软雅黑"/>
                <w:b w:val="1"/>
                <w:rtl w:val="0"/>
              </w:rPr>
              <w:t xml:space="preserve">货币对</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999999" w:val="clear"/>
            <w:tcMar>
              <w:top w:w="100.0" w:type="dxa"/>
              <w:left w:w="100.0" w:type="dxa"/>
              <w:bottom w:w="100.0" w:type="dxa"/>
              <w:right w:w="100.0" w:type="dxa"/>
            </w:tcMar>
            <w:vAlign w:val="center"/>
          </w:tcPr>
          <w:p w:rsidR="00000000" w:rsidDel="00000000" w:rsidP="00000000" w:rsidRDefault="00000000" w:rsidRPr="00000000" w14:paraId="000001EC">
            <w:pPr>
              <w:widowControl w:val="0"/>
              <w:spacing w:line="240" w:lineRule="auto"/>
              <w:contextualSpacing w:val="0"/>
              <w:jc w:val="center"/>
              <w:rPr>
                <w:b w:val="1"/>
              </w:rPr>
            </w:pPr>
            <w:r w:rsidDel="00000000" w:rsidR="00000000" w:rsidRPr="00000000">
              <w:rPr>
                <w:rFonts w:ascii="微软雅黑" w:cs="微软雅黑" w:eastAsia="微软雅黑" w:hAnsi="微软雅黑"/>
                <w:b w:val="1"/>
                <w:rtl w:val="0"/>
              </w:rPr>
              <w:t xml:space="preserve">交易量（</w:t>
            </w:r>
            <w:r w:rsidDel="00000000" w:rsidR="00000000" w:rsidRPr="00000000">
              <w:rPr>
                <w:rFonts w:ascii="Arimo" w:cs="Arimo" w:eastAsia="Arimo" w:hAnsi="Arimo"/>
                <w:b w:val="1"/>
                <w:rtl w:val="0"/>
              </w:rPr>
              <w:t xml:space="preserve">%</w:t>
            </w:r>
            <w:r w:rsidDel="00000000" w:rsidR="00000000" w:rsidRPr="00000000">
              <w:rPr>
                <w:rFonts w:ascii="微软雅黑" w:cs="微软雅黑" w:eastAsia="微软雅黑" w:hAnsi="微软雅黑"/>
                <w:b w:val="1"/>
                <w:rtl w:val="0"/>
              </w:rPr>
              <w:t xml:space="preserv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999999" w:val="clear"/>
            <w:tcMar>
              <w:top w:w="100.0" w:type="dxa"/>
              <w:left w:w="100.0" w:type="dxa"/>
              <w:bottom w:w="100.0" w:type="dxa"/>
              <w:right w:w="100.0" w:type="dxa"/>
            </w:tcMar>
            <w:vAlign w:val="center"/>
          </w:tcPr>
          <w:p w:rsidR="00000000" w:rsidDel="00000000" w:rsidP="00000000" w:rsidRDefault="00000000" w:rsidRPr="00000000" w14:paraId="000001ED">
            <w:pPr>
              <w:widowControl w:val="0"/>
              <w:spacing w:line="240" w:lineRule="auto"/>
              <w:contextualSpacing w:val="0"/>
              <w:jc w:val="center"/>
              <w:rPr>
                <w:b w:val="1"/>
              </w:rPr>
            </w:pPr>
            <w:r w:rsidDel="00000000" w:rsidR="00000000" w:rsidRPr="00000000">
              <w:rPr>
                <w:rFonts w:ascii="微软雅黑" w:cs="微软雅黑" w:eastAsia="微软雅黑" w:hAnsi="微软雅黑"/>
                <w:b w:val="1"/>
                <w:rtl w:val="0"/>
              </w:rPr>
              <w:t xml:space="preserve">成交量占比（</w:t>
            </w:r>
            <w:r w:rsidDel="00000000" w:rsidR="00000000" w:rsidRPr="00000000">
              <w:rPr>
                <w:rFonts w:ascii="Arimo" w:cs="Arimo" w:eastAsia="Arimo" w:hAnsi="Arimo"/>
                <w:b w:val="1"/>
                <w:rtl w:val="0"/>
              </w:rPr>
              <w:t xml:space="preserve">%</w:t>
            </w:r>
            <w:r w:rsidDel="00000000" w:rsidR="00000000" w:rsidRPr="00000000">
              <w:rPr>
                <w:rFonts w:ascii="微软雅黑" w:cs="微软雅黑" w:eastAsia="微软雅黑" w:hAnsi="微软雅黑"/>
                <w:b w:val="1"/>
                <w:rtl w:val="0"/>
              </w:rPr>
              <w:t xml:space="preserve">）</w:t>
            </w:r>
            <w:r w:rsidDel="00000000" w:rsidR="00000000" w:rsidRPr="00000000">
              <w:rPr>
                <w:rtl w:val="0"/>
              </w:rPr>
            </w:r>
          </w:p>
        </w:tc>
      </w:tr>
      <w:tr>
        <w:trPr>
          <w:trHeight w:val="320" w:hRule="atLeast"/>
        </w:trPr>
        <w:tc>
          <w:tcPr>
            <w:tcBorders>
              <w:top w:color="000000" w:space="0" w:sz="8" w:val="single"/>
              <w:left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EE">
            <w:pPr>
              <w:widowControl w:val="0"/>
              <w:spacing w:line="240" w:lineRule="auto"/>
              <w:contextualSpacing w:val="0"/>
              <w:jc w:val="center"/>
              <w:rPr/>
            </w:pPr>
            <w:r w:rsidDel="00000000" w:rsidR="00000000" w:rsidRPr="00000000">
              <w:rPr>
                <w:rtl w:val="0"/>
              </w:rPr>
              <w:t xml:space="preserve">Bithumb</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EF">
            <w:pPr>
              <w:widowControl w:val="0"/>
              <w:spacing w:line="240" w:lineRule="auto"/>
              <w:contextualSpacing w:val="0"/>
              <w:jc w:val="center"/>
              <w:rPr/>
            </w:pPr>
            <w:r w:rsidDel="00000000" w:rsidR="00000000" w:rsidRPr="00000000">
              <w:rPr>
                <w:rtl w:val="0"/>
              </w:rPr>
              <w:t xml:space="preserve">GNT/KRW</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F0">
            <w:pPr>
              <w:widowControl w:val="0"/>
              <w:spacing w:line="240" w:lineRule="auto"/>
              <w:contextualSpacing w:val="0"/>
              <w:jc w:val="center"/>
              <w:rPr/>
            </w:pPr>
            <w:r w:rsidDel="00000000" w:rsidR="00000000" w:rsidRPr="00000000">
              <w:rPr>
                <w:rtl w:val="0"/>
              </w:rPr>
              <w:t xml:space="preserve">46.84%</w:t>
            </w:r>
          </w:p>
        </w:tc>
        <w:tc>
          <w:tcPr>
            <w:tcBorders>
              <w:top w:color="000000" w:space="0" w:sz="8" w:val="single"/>
              <w:left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F1">
            <w:pPr>
              <w:widowControl w:val="0"/>
              <w:spacing w:line="240" w:lineRule="auto"/>
              <w:contextualSpacing w:val="0"/>
              <w:jc w:val="center"/>
              <w:rPr/>
            </w:pPr>
            <w:r w:rsidDel="00000000" w:rsidR="00000000" w:rsidRPr="00000000">
              <w:rPr>
                <w:rtl w:val="0"/>
              </w:rPr>
              <w:t xml:space="preserve">46.84%</w:t>
            </w:r>
          </w:p>
        </w:tc>
      </w:tr>
      <w:tr>
        <w:trPr>
          <w:trHeight w:val="320" w:hRule="atLeast"/>
        </w:trPr>
        <w:tc>
          <w:tcPr>
            <w:vMerge w:val="restart"/>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F2">
            <w:pPr>
              <w:widowControl w:val="0"/>
              <w:spacing w:line="240" w:lineRule="auto"/>
              <w:contextualSpacing w:val="0"/>
              <w:jc w:val="center"/>
              <w:rPr/>
            </w:pPr>
            <w:r w:rsidDel="00000000" w:rsidR="00000000" w:rsidRPr="00000000">
              <w:rPr>
                <w:rtl w:val="0"/>
              </w:rPr>
              <w:t xml:space="preserve">OKEx</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F3">
            <w:pPr>
              <w:widowControl w:val="0"/>
              <w:spacing w:line="240" w:lineRule="auto"/>
              <w:contextualSpacing w:val="0"/>
              <w:jc w:val="center"/>
              <w:rPr/>
            </w:pPr>
            <w:r w:rsidDel="00000000" w:rsidR="00000000" w:rsidRPr="00000000">
              <w:rPr>
                <w:rtl w:val="0"/>
              </w:rPr>
              <w:t xml:space="preserve">GNT/USDT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F4">
            <w:pPr>
              <w:widowControl w:val="0"/>
              <w:spacing w:line="240" w:lineRule="auto"/>
              <w:contextualSpacing w:val="0"/>
              <w:jc w:val="center"/>
              <w:rPr/>
            </w:pPr>
            <w:r w:rsidDel="00000000" w:rsidR="00000000" w:rsidRPr="00000000">
              <w:rPr>
                <w:rtl w:val="0"/>
              </w:rPr>
              <w:t xml:space="preserve">7.72%</w:t>
            </w:r>
          </w:p>
        </w:tc>
        <w:tc>
          <w:tcPr>
            <w:vMerge w:val="restart"/>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F5">
            <w:pPr>
              <w:widowControl w:val="0"/>
              <w:spacing w:line="240" w:lineRule="auto"/>
              <w:contextualSpacing w:val="0"/>
              <w:jc w:val="center"/>
              <w:rPr/>
            </w:pPr>
            <w:r w:rsidDel="00000000" w:rsidR="00000000" w:rsidRPr="00000000">
              <w:rPr>
                <w:rtl w:val="0"/>
              </w:rPr>
              <w:t xml:space="preserve">11.97%</w:t>
            </w:r>
          </w:p>
        </w:tc>
      </w:tr>
      <w:tr>
        <w:trPr>
          <w:trHeight w:val="320" w:hRule="atLeast"/>
        </w:trPr>
        <w:tc>
          <w:tcPr>
            <w:vMerge w:val="continue"/>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F6">
            <w:pPr>
              <w:widowControl w:val="0"/>
              <w:contextualSpacing w:val="0"/>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F7">
            <w:pPr>
              <w:widowControl w:val="0"/>
              <w:spacing w:line="240" w:lineRule="auto"/>
              <w:contextualSpacing w:val="0"/>
              <w:jc w:val="center"/>
              <w:rPr/>
            </w:pPr>
            <w:r w:rsidDel="00000000" w:rsidR="00000000" w:rsidRPr="00000000">
              <w:rPr>
                <w:rtl w:val="0"/>
              </w:rPr>
              <w:t xml:space="preserve">GNT/BTC</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F8">
            <w:pPr>
              <w:widowControl w:val="0"/>
              <w:spacing w:line="240" w:lineRule="auto"/>
              <w:contextualSpacing w:val="0"/>
              <w:jc w:val="center"/>
              <w:rPr/>
            </w:pPr>
            <w:r w:rsidDel="00000000" w:rsidR="00000000" w:rsidRPr="00000000">
              <w:rPr>
                <w:rtl w:val="0"/>
              </w:rPr>
              <w:t xml:space="preserve">4.25%</w:t>
            </w:r>
          </w:p>
        </w:tc>
        <w:tc>
          <w:tcPr>
            <w:vMerge w:val="continue"/>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F9">
            <w:pPr>
              <w:widowControl w:val="0"/>
              <w:contextualSpacing w:val="0"/>
              <w:rPr/>
            </w:pPr>
            <w:r w:rsidDel="00000000" w:rsidR="00000000" w:rsidRPr="00000000">
              <w:rPr>
                <w:rtl w:val="0"/>
              </w:rPr>
            </w:r>
          </w:p>
        </w:tc>
      </w:tr>
      <w:tr>
        <w:trPr>
          <w:trHeight w:val="420" w:hRule="atLeast"/>
        </w:trPr>
        <w:tc>
          <w:tcPr>
            <w:vMerge w:val="restart"/>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FA">
            <w:pPr>
              <w:widowControl w:val="0"/>
              <w:spacing w:line="240" w:lineRule="auto"/>
              <w:contextualSpacing w:val="0"/>
              <w:jc w:val="center"/>
              <w:rPr/>
            </w:pPr>
            <w:r w:rsidDel="00000000" w:rsidR="00000000" w:rsidRPr="00000000">
              <w:rPr>
                <w:rtl w:val="0"/>
              </w:rPr>
              <w:t xml:space="preserve">Upbit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FB">
            <w:pPr>
              <w:widowControl w:val="0"/>
              <w:spacing w:line="240" w:lineRule="auto"/>
              <w:contextualSpacing w:val="0"/>
              <w:jc w:val="center"/>
              <w:rPr/>
            </w:pPr>
            <w:r w:rsidDel="00000000" w:rsidR="00000000" w:rsidRPr="00000000">
              <w:rPr>
                <w:rtl w:val="0"/>
              </w:rPr>
              <w:t xml:space="preserve">GNT/KRW</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FC">
            <w:pPr>
              <w:widowControl w:val="0"/>
              <w:spacing w:line="240" w:lineRule="auto"/>
              <w:contextualSpacing w:val="0"/>
              <w:jc w:val="center"/>
              <w:rPr/>
            </w:pPr>
            <w:r w:rsidDel="00000000" w:rsidR="00000000" w:rsidRPr="00000000">
              <w:rPr>
                <w:rtl w:val="0"/>
              </w:rPr>
              <w:t xml:space="preserve">      4.66%</w:t>
              <w:tab/>
            </w:r>
          </w:p>
        </w:tc>
        <w:tc>
          <w:tcPr>
            <w:vMerge w:val="restart"/>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FD">
            <w:pPr>
              <w:widowControl w:val="0"/>
              <w:spacing w:line="240" w:lineRule="auto"/>
              <w:contextualSpacing w:val="0"/>
              <w:jc w:val="center"/>
              <w:rPr/>
            </w:pPr>
            <w:r w:rsidDel="00000000" w:rsidR="00000000" w:rsidRPr="00000000">
              <w:rPr>
                <w:rtl w:val="0"/>
              </w:rPr>
              <w:t xml:space="preserve">7.25%</w:t>
            </w:r>
          </w:p>
        </w:tc>
      </w:tr>
      <w:tr>
        <w:trPr>
          <w:trHeight w:val="420" w:hRule="atLeast"/>
        </w:trPr>
        <w:tc>
          <w:tcPr>
            <w:vMerge w:val="continue"/>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FE">
            <w:pPr>
              <w:widowControl w:val="0"/>
              <w:spacing w:line="240" w:lineRule="auto"/>
              <w:contextualSpacing w:val="0"/>
              <w:jc w:val="center"/>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FF">
            <w:pPr>
              <w:widowControl w:val="0"/>
              <w:spacing w:line="240" w:lineRule="auto"/>
              <w:contextualSpacing w:val="0"/>
              <w:jc w:val="center"/>
              <w:rPr/>
            </w:pPr>
            <w:r w:rsidDel="00000000" w:rsidR="00000000" w:rsidRPr="00000000">
              <w:rPr>
                <w:rtl w:val="0"/>
              </w:rPr>
              <w:t xml:space="preserve">GNT/BTC</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200">
            <w:pPr>
              <w:widowControl w:val="0"/>
              <w:spacing w:line="240" w:lineRule="auto"/>
              <w:contextualSpacing w:val="0"/>
              <w:jc w:val="center"/>
              <w:rPr/>
            </w:pPr>
            <w:r w:rsidDel="00000000" w:rsidR="00000000" w:rsidRPr="00000000">
              <w:rPr>
                <w:rtl w:val="0"/>
              </w:rPr>
              <w:t xml:space="preserve">2.59%</w:t>
            </w:r>
          </w:p>
        </w:tc>
        <w:tc>
          <w:tcPr>
            <w:vMerge w:val="continue"/>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201">
            <w:pPr>
              <w:widowControl w:val="0"/>
              <w:spacing w:line="240" w:lineRule="auto"/>
              <w:contextualSpacing w:val="0"/>
              <w:jc w:val="center"/>
              <w:rPr/>
            </w:pPr>
            <w:r w:rsidDel="00000000" w:rsidR="00000000" w:rsidRPr="00000000">
              <w:rPr>
                <w:rtl w:val="0"/>
              </w:rPr>
            </w:r>
          </w:p>
        </w:tc>
      </w:tr>
      <w:tr>
        <w:trPr>
          <w:trHeight w:val="420" w:hRule="atLeast"/>
        </w:trPr>
        <w:tc>
          <w:tcPr>
            <w:vMerge w:val="restart"/>
            <w:tcBorders>
              <w:top w:color="000000" w:space="0" w:sz="8" w:val="single"/>
              <w:left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202">
            <w:pPr>
              <w:widowControl w:val="0"/>
              <w:spacing w:line="240" w:lineRule="auto"/>
              <w:contextualSpacing w:val="0"/>
              <w:jc w:val="center"/>
              <w:rPr/>
            </w:pPr>
            <w:r w:rsidDel="00000000" w:rsidR="00000000" w:rsidRPr="00000000">
              <w:rPr>
                <w:rtl w:val="0"/>
              </w:rPr>
              <w:t xml:space="preserve">Huobi</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203">
            <w:pPr>
              <w:widowControl w:val="0"/>
              <w:spacing w:line="240" w:lineRule="auto"/>
              <w:contextualSpacing w:val="0"/>
              <w:jc w:val="center"/>
              <w:rPr/>
            </w:pPr>
            <w:r w:rsidDel="00000000" w:rsidR="00000000" w:rsidRPr="00000000">
              <w:rPr>
                <w:rtl w:val="0"/>
              </w:rPr>
              <w:t xml:space="preserve">GNT/USDT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204">
            <w:pPr>
              <w:widowControl w:val="0"/>
              <w:spacing w:line="240" w:lineRule="auto"/>
              <w:contextualSpacing w:val="0"/>
              <w:jc w:val="center"/>
              <w:rPr/>
            </w:pPr>
            <w:r w:rsidDel="00000000" w:rsidR="00000000" w:rsidRPr="00000000">
              <w:rPr>
                <w:rtl w:val="0"/>
              </w:rPr>
              <w:t xml:space="preserve">4.57%</w:t>
            </w:r>
          </w:p>
        </w:tc>
        <w:tc>
          <w:tcPr>
            <w:vMerge w:val="restart"/>
            <w:tcBorders>
              <w:top w:color="000000" w:space="0" w:sz="8" w:val="single"/>
              <w:left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205">
            <w:pPr>
              <w:widowControl w:val="0"/>
              <w:spacing w:line="240" w:lineRule="auto"/>
              <w:contextualSpacing w:val="0"/>
              <w:jc w:val="center"/>
              <w:rPr/>
            </w:pPr>
            <w:r w:rsidDel="00000000" w:rsidR="00000000" w:rsidRPr="00000000">
              <w:rPr>
                <w:rtl w:val="0"/>
              </w:rPr>
              <w:t xml:space="preserve">6.96%</w:t>
            </w:r>
          </w:p>
        </w:tc>
      </w:tr>
      <w:tr>
        <w:trPr>
          <w:trHeight w:val="420" w:hRule="atLeast"/>
        </w:trPr>
        <w:tc>
          <w:tcPr>
            <w:vMerge w:val="continue"/>
            <w:tcBorders>
              <w:top w:color="000000" w:space="0" w:sz="8" w:val="single"/>
              <w:left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206">
            <w:pPr>
              <w:widowControl w:val="0"/>
              <w:spacing w:line="240" w:lineRule="auto"/>
              <w:contextualSpacing w:val="0"/>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207">
            <w:pPr>
              <w:widowControl w:val="0"/>
              <w:spacing w:line="240" w:lineRule="auto"/>
              <w:contextualSpacing w:val="0"/>
              <w:jc w:val="center"/>
              <w:rPr/>
            </w:pPr>
            <w:r w:rsidDel="00000000" w:rsidR="00000000" w:rsidRPr="00000000">
              <w:rPr>
                <w:rtl w:val="0"/>
              </w:rPr>
              <w:t xml:space="preserve">GNT/BTC</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208">
            <w:pPr>
              <w:widowControl w:val="0"/>
              <w:spacing w:line="240" w:lineRule="auto"/>
              <w:contextualSpacing w:val="0"/>
              <w:jc w:val="center"/>
              <w:rPr/>
            </w:pPr>
            <w:r w:rsidDel="00000000" w:rsidR="00000000" w:rsidRPr="00000000">
              <w:rPr>
                <w:rtl w:val="0"/>
              </w:rPr>
              <w:t xml:space="preserve">1.37%</w:t>
            </w:r>
          </w:p>
        </w:tc>
        <w:tc>
          <w:tcPr>
            <w:vMerge w:val="continue"/>
            <w:tcBorders>
              <w:top w:color="000000" w:space="0" w:sz="8" w:val="single"/>
              <w:left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209">
            <w:pPr>
              <w:widowControl w:val="0"/>
              <w:spacing w:line="240" w:lineRule="auto"/>
              <w:contextualSpacing w:val="0"/>
              <w:rPr/>
            </w:pPr>
            <w:r w:rsidDel="00000000" w:rsidR="00000000" w:rsidRPr="00000000">
              <w:rPr>
                <w:rtl w:val="0"/>
              </w:rPr>
            </w:r>
          </w:p>
        </w:tc>
      </w:tr>
      <w:tr>
        <w:trPr>
          <w:trHeight w:val="420" w:hRule="atLeast"/>
        </w:trPr>
        <w:tc>
          <w:tcPr>
            <w:vMerge w:val="continue"/>
            <w:tcBorders>
              <w:top w:color="000000" w:space="0" w:sz="8" w:val="single"/>
              <w:left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20A">
            <w:pPr>
              <w:widowControl w:val="0"/>
              <w:spacing w:line="240" w:lineRule="auto"/>
              <w:contextualSpacing w:val="0"/>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20B">
            <w:pPr>
              <w:widowControl w:val="0"/>
              <w:spacing w:line="240" w:lineRule="auto"/>
              <w:contextualSpacing w:val="0"/>
              <w:jc w:val="center"/>
              <w:rPr/>
            </w:pPr>
            <w:r w:rsidDel="00000000" w:rsidR="00000000" w:rsidRPr="00000000">
              <w:rPr>
                <w:rtl w:val="0"/>
              </w:rPr>
              <w:t xml:space="preserve">GNT/ETH</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20C">
            <w:pPr>
              <w:widowControl w:val="0"/>
              <w:spacing w:line="240" w:lineRule="auto"/>
              <w:contextualSpacing w:val="0"/>
              <w:jc w:val="center"/>
              <w:rPr/>
            </w:pPr>
            <w:r w:rsidDel="00000000" w:rsidR="00000000" w:rsidRPr="00000000">
              <w:rPr>
                <w:rtl w:val="0"/>
              </w:rPr>
              <w:t xml:space="preserve">1.02%</w:t>
            </w:r>
          </w:p>
        </w:tc>
        <w:tc>
          <w:tcPr>
            <w:vMerge w:val="continue"/>
            <w:tcBorders>
              <w:top w:color="000000" w:space="0" w:sz="8" w:val="single"/>
              <w:left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20D">
            <w:pPr>
              <w:widowControl w:val="0"/>
              <w:spacing w:line="240" w:lineRule="auto"/>
              <w:contextualSpacing w:val="0"/>
              <w:rPr/>
            </w:pPr>
            <w:r w:rsidDel="00000000" w:rsidR="00000000" w:rsidRPr="00000000">
              <w:rPr>
                <w:rtl w:val="0"/>
              </w:rPr>
            </w:r>
          </w:p>
        </w:tc>
      </w:tr>
      <w:tr>
        <w:trPr>
          <w:trHeight w:val="420" w:hRule="atLeast"/>
        </w:trPr>
        <w:tc>
          <w:tcPr>
            <w:vMerge w:val="restart"/>
            <w:tcBorders>
              <w:top w:color="000000" w:space="0" w:sz="8" w:val="single"/>
              <w:left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20E">
            <w:pPr>
              <w:widowControl w:val="0"/>
              <w:contextualSpacing w:val="0"/>
              <w:jc w:val="center"/>
              <w:rPr/>
            </w:pPr>
            <w:r w:rsidDel="00000000" w:rsidR="00000000" w:rsidRPr="00000000">
              <w:rPr>
                <w:rtl w:val="0"/>
              </w:rPr>
              <w:t xml:space="preserve">Binance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20F">
            <w:pPr>
              <w:widowControl w:val="0"/>
              <w:spacing w:line="240" w:lineRule="auto"/>
              <w:contextualSpacing w:val="0"/>
              <w:jc w:val="center"/>
              <w:rPr/>
            </w:pPr>
            <w:r w:rsidDel="00000000" w:rsidR="00000000" w:rsidRPr="00000000">
              <w:rPr>
                <w:rtl w:val="0"/>
              </w:rPr>
              <w:t xml:space="preserve">GNT/BTC</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210">
            <w:pPr>
              <w:widowControl w:val="0"/>
              <w:spacing w:line="240" w:lineRule="auto"/>
              <w:contextualSpacing w:val="0"/>
              <w:jc w:val="center"/>
              <w:rPr/>
            </w:pPr>
            <w:r w:rsidDel="00000000" w:rsidR="00000000" w:rsidRPr="00000000">
              <w:rPr>
                <w:rtl w:val="0"/>
              </w:rPr>
              <w:t xml:space="preserve">4.07%</w:t>
            </w:r>
          </w:p>
        </w:tc>
        <w:tc>
          <w:tcPr>
            <w:vMerge w:val="restart"/>
            <w:tcBorders>
              <w:top w:color="000000" w:space="0" w:sz="8" w:val="single"/>
              <w:left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211">
            <w:pPr>
              <w:widowControl w:val="0"/>
              <w:contextualSpacing w:val="0"/>
              <w:jc w:val="center"/>
              <w:rPr/>
            </w:pPr>
            <w:r w:rsidDel="00000000" w:rsidR="00000000" w:rsidRPr="00000000">
              <w:rPr>
                <w:rtl w:val="0"/>
              </w:rPr>
              <w:t xml:space="preserve">5.19%</w:t>
            </w:r>
          </w:p>
        </w:tc>
      </w:tr>
      <w:tr>
        <w:trPr>
          <w:trHeight w:val="420" w:hRule="atLeast"/>
        </w:trPr>
        <w:tc>
          <w:tcPr>
            <w:vMerge w:val="continue"/>
            <w:tcBorders>
              <w:top w:color="000000" w:space="0" w:sz="8" w:val="single"/>
              <w:left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212">
            <w:pPr>
              <w:widowControl w:val="0"/>
              <w:spacing w:line="240" w:lineRule="auto"/>
              <w:contextualSpacing w:val="0"/>
              <w:jc w:val="center"/>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213">
            <w:pPr>
              <w:widowControl w:val="0"/>
              <w:spacing w:line="240" w:lineRule="auto"/>
              <w:contextualSpacing w:val="0"/>
              <w:jc w:val="center"/>
              <w:rPr/>
            </w:pPr>
            <w:r w:rsidDel="00000000" w:rsidR="00000000" w:rsidRPr="00000000">
              <w:rPr>
                <w:rtl w:val="0"/>
              </w:rPr>
              <w:t xml:space="preserve">GNT/ETH</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214">
            <w:pPr>
              <w:widowControl w:val="0"/>
              <w:spacing w:line="240" w:lineRule="auto"/>
              <w:contextualSpacing w:val="0"/>
              <w:jc w:val="center"/>
              <w:rPr/>
            </w:pPr>
            <w:r w:rsidDel="00000000" w:rsidR="00000000" w:rsidRPr="00000000">
              <w:rPr>
                <w:rtl w:val="0"/>
              </w:rPr>
              <w:t xml:space="preserve">1.12%</w:t>
            </w:r>
          </w:p>
        </w:tc>
        <w:tc>
          <w:tcPr>
            <w:vMerge w:val="continue"/>
            <w:tcBorders>
              <w:top w:color="000000" w:space="0" w:sz="8" w:val="single"/>
              <w:left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215">
            <w:pPr>
              <w:widowControl w:val="0"/>
              <w:spacing w:line="240" w:lineRule="auto"/>
              <w:contextualSpacing w:val="0"/>
              <w:jc w:val="center"/>
              <w:rPr/>
            </w:pPr>
            <w:r w:rsidDel="00000000" w:rsidR="00000000" w:rsidRPr="00000000">
              <w:rPr>
                <w:rtl w:val="0"/>
              </w:rPr>
            </w:r>
          </w:p>
        </w:tc>
      </w:tr>
    </w:tbl>
    <w:p w:rsidR="00000000" w:rsidDel="00000000" w:rsidP="00000000" w:rsidRDefault="00000000" w:rsidRPr="00000000" w14:paraId="00000216">
      <w:pPr>
        <w:spacing w:line="276" w:lineRule="auto"/>
        <w:ind w:firstLine="220"/>
        <w:contextualSpacing w:val="0"/>
        <w:jc w:val="center"/>
        <w:rPr>
          <w:rFonts w:ascii="微软雅黑" w:cs="微软雅黑" w:eastAsia="微软雅黑" w:hAnsi="微软雅黑"/>
        </w:rPr>
      </w:pPr>
      <w:r w:rsidDel="00000000" w:rsidR="00000000" w:rsidRPr="00000000">
        <w:rPr>
          <w:rFonts w:ascii="微软雅黑" w:cs="微软雅黑" w:eastAsia="微软雅黑" w:hAnsi="微软雅黑"/>
          <w:rtl w:val="0"/>
        </w:rPr>
        <w:t xml:space="preserve">注：剩余交易所合计占总成交量的</w:t>
      </w:r>
      <w:r w:rsidDel="00000000" w:rsidR="00000000" w:rsidRPr="00000000">
        <w:rPr>
          <w:rFonts w:ascii="Arimo" w:cs="Arimo" w:eastAsia="Arimo" w:hAnsi="Arimo"/>
          <w:rtl w:val="0"/>
        </w:rPr>
        <w:t xml:space="preserve"> 21.79%</w:t>
      </w:r>
      <w:r w:rsidDel="00000000" w:rsidR="00000000" w:rsidRPr="00000000">
        <w:rPr>
          <w:rFonts w:ascii="微软雅黑" w:cs="微软雅黑" w:eastAsia="微软雅黑" w:hAnsi="微软雅黑"/>
          <w:rtl w:val="0"/>
        </w:rPr>
        <w:t xml:space="preserve">（交易量占比不足</w:t>
      </w:r>
      <w:r w:rsidDel="00000000" w:rsidR="00000000" w:rsidRPr="00000000">
        <w:rPr>
          <w:rFonts w:ascii="Arial Unicode MS" w:cs="Arial Unicode MS" w:eastAsia="Arial Unicode MS" w:hAnsi="Arial Unicode MS"/>
          <w:rtl w:val="0"/>
        </w:rPr>
        <w:t xml:space="preserve"> 1% 交易对</w:t>
      </w:r>
      <w:r w:rsidDel="00000000" w:rsidR="00000000" w:rsidRPr="00000000">
        <w:rPr>
          <w:rFonts w:ascii="微软雅黑" w:cs="微软雅黑" w:eastAsia="微软雅黑" w:hAnsi="微软雅黑"/>
          <w:rtl w:val="0"/>
        </w:rPr>
        <w:t xml:space="preserve">不予显示）</w:t>
      </w:r>
    </w:p>
    <w:p w:rsidR="00000000" w:rsidDel="00000000" w:rsidP="00000000" w:rsidRDefault="00000000" w:rsidRPr="00000000" w14:paraId="00000217">
      <w:pPr>
        <w:spacing w:line="276" w:lineRule="auto"/>
        <w:contextualSpacing w:val="0"/>
        <w:rPr>
          <w:rFonts w:ascii="微软雅黑" w:cs="微软雅黑" w:eastAsia="微软雅黑" w:hAnsi="微软雅黑"/>
        </w:rPr>
      </w:pPr>
      <w:r w:rsidDel="00000000" w:rsidR="00000000" w:rsidRPr="00000000">
        <w:rPr>
          <w:rtl w:val="0"/>
        </w:rPr>
      </w:r>
    </w:p>
    <w:p w:rsidR="00000000" w:rsidDel="00000000" w:rsidP="00000000" w:rsidRDefault="00000000" w:rsidRPr="00000000" w14:paraId="00000218">
      <w:pPr>
        <w:spacing w:line="276" w:lineRule="auto"/>
        <w:contextualSpacing w:val="0"/>
        <w:rPr/>
      </w:pPr>
      <w:r w:rsidDel="00000000" w:rsidR="00000000" w:rsidRPr="00000000">
        <w:rPr>
          <w:sz w:val="24"/>
          <w:szCs w:val="24"/>
          <w:rtl w:val="0"/>
        </w:rPr>
        <w:t xml:space="preserve">GNT </w:t>
      </w:r>
      <w:r w:rsidDel="00000000" w:rsidR="00000000" w:rsidRPr="00000000">
        <w:rPr>
          <w:rFonts w:ascii="微软雅黑" w:cs="微软雅黑" w:eastAsia="微软雅黑" w:hAnsi="微软雅黑"/>
          <w:rtl w:val="0"/>
        </w:rPr>
        <w:t xml:space="preserve">共有</w:t>
      </w:r>
      <w:r w:rsidDel="00000000" w:rsidR="00000000" w:rsidRPr="00000000">
        <w:rPr>
          <w:rFonts w:ascii="Arimo" w:cs="Arimo" w:eastAsia="Arimo" w:hAnsi="Arimo"/>
          <w:rtl w:val="0"/>
        </w:rPr>
        <w:t xml:space="preserve"> </w:t>
      </w:r>
      <w:r w:rsidDel="00000000" w:rsidR="00000000" w:rsidRPr="00000000">
        <w:rPr>
          <w:rtl w:val="0"/>
        </w:rPr>
        <w:t xml:space="preserve">12</w:t>
      </w:r>
      <w:r w:rsidDel="00000000" w:rsidR="00000000" w:rsidRPr="00000000">
        <w:rPr>
          <w:color w:val="ff0000"/>
          <w:rtl w:val="0"/>
        </w:rPr>
        <w:t xml:space="preserve"> </w:t>
      </w:r>
      <w:r w:rsidDel="00000000" w:rsidR="00000000" w:rsidRPr="00000000">
        <w:rPr>
          <w:rFonts w:ascii="微软雅黑" w:cs="微软雅黑" w:eastAsia="微软雅黑" w:hAnsi="微软雅黑"/>
          <w:rtl w:val="0"/>
        </w:rPr>
        <w:t xml:space="preserve">个货币对，热门货币对</w:t>
      </w:r>
      <w:r w:rsidDel="00000000" w:rsidR="00000000" w:rsidRPr="00000000">
        <w:rPr>
          <w:rFonts w:ascii="Arimo" w:cs="Arimo" w:eastAsia="Arimo" w:hAnsi="Arimo"/>
          <w:rtl w:val="0"/>
        </w:rPr>
        <w:t xml:space="preserve"> 3 </w:t>
      </w:r>
      <w:r w:rsidDel="00000000" w:rsidR="00000000" w:rsidRPr="00000000">
        <w:rPr>
          <w:rFonts w:ascii="微软雅黑" w:cs="微软雅黑" w:eastAsia="微软雅黑" w:hAnsi="微软雅黑"/>
          <w:rtl w:val="0"/>
        </w:rPr>
        <w:t xml:space="preserve">个，主要集中于 </w:t>
      </w:r>
      <w:r w:rsidDel="00000000" w:rsidR="00000000" w:rsidRPr="00000000">
        <w:rPr>
          <w:rtl w:val="0"/>
        </w:rPr>
        <w:t xml:space="preserve">GNT/KRW</w:t>
      </w:r>
      <w:r w:rsidDel="00000000" w:rsidR="00000000" w:rsidRPr="00000000">
        <w:rPr>
          <w:rFonts w:ascii="微软雅黑" w:cs="微软雅黑" w:eastAsia="微软雅黑" w:hAnsi="微软雅黑"/>
          <w:rtl w:val="0"/>
        </w:rPr>
        <w:t xml:space="preserve">、</w:t>
      </w:r>
      <w:r w:rsidDel="00000000" w:rsidR="00000000" w:rsidRPr="00000000">
        <w:rPr>
          <w:rtl w:val="0"/>
        </w:rPr>
        <w:t xml:space="preserve">GNT/USDT</w:t>
      </w:r>
      <w:r w:rsidDel="00000000" w:rsidR="00000000" w:rsidRPr="00000000">
        <w:rPr>
          <w:rFonts w:ascii="微软雅黑" w:cs="微软雅黑" w:eastAsia="微软雅黑" w:hAnsi="微软雅黑"/>
          <w:rtl w:val="0"/>
        </w:rPr>
        <w:t xml:space="preserve">、GNT/BTC，其他货币对比如 </w:t>
      </w:r>
      <w:r w:rsidDel="00000000" w:rsidR="00000000" w:rsidRPr="00000000">
        <w:rPr>
          <w:rtl w:val="0"/>
        </w:rPr>
        <w:t xml:space="preserve">GNT/ETH </w:t>
      </w:r>
      <w:r w:rsidDel="00000000" w:rsidR="00000000" w:rsidRPr="00000000">
        <w:rPr>
          <w:rFonts w:ascii="微软雅黑" w:cs="微软雅黑" w:eastAsia="微软雅黑" w:hAnsi="微软雅黑"/>
          <w:rtl w:val="0"/>
        </w:rPr>
        <w:t xml:space="preserve">也有一定的成交量。热门货币对占总成交量的 90.14%。整体而言货币对较丰富，覆盖率较高，市场影响力较高。</w:t>
      </w:r>
      <w:r w:rsidDel="00000000" w:rsidR="00000000" w:rsidRPr="00000000">
        <w:rPr>
          <w:rtl w:val="0"/>
        </w:rPr>
      </w:r>
    </w:p>
    <w:p w:rsidR="00000000" w:rsidDel="00000000" w:rsidP="00000000" w:rsidRDefault="00000000" w:rsidRPr="00000000" w14:paraId="00000219">
      <w:pPr>
        <w:spacing w:line="276" w:lineRule="auto"/>
        <w:contextualSpacing w:val="0"/>
        <w:rPr/>
      </w:pPr>
      <w:r w:rsidDel="00000000" w:rsidR="00000000" w:rsidRPr="00000000">
        <w:rPr>
          <w:rtl w:val="0"/>
        </w:rPr>
      </w:r>
    </w:p>
    <w:tbl>
      <w:tblPr>
        <w:tblStyle w:val="Table7"/>
        <w:tblW w:w="903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5"/>
        <w:gridCol w:w="4515"/>
        <w:tblGridChange w:id="0">
          <w:tblGrid>
            <w:gridCol w:w="4515"/>
            <w:gridCol w:w="4515"/>
          </w:tblGrid>
        </w:tblGridChange>
      </w:tblGrid>
      <w:tr>
        <w:tc>
          <w:tcPr>
            <w:tcBorders>
              <w:top w:color="000000" w:space="0" w:sz="8" w:val="single"/>
              <w:left w:color="000000" w:space="0" w:sz="8" w:val="single"/>
              <w:bottom w:color="000000" w:space="0" w:sz="8" w:val="single"/>
              <w:right w:color="000000" w:space="0" w:sz="8" w:val="single"/>
            </w:tcBorders>
            <w:shd w:fill="999999" w:val="clear"/>
            <w:tcMar>
              <w:top w:w="100.0" w:type="dxa"/>
              <w:left w:w="100.0" w:type="dxa"/>
              <w:bottom w:w="100.0" w:type="dxa"/>
              <w:right w:w="100.0" w:type="dxa"/>
            </w:tcMar>
            <w:vAlign w:val="center"/>
          </w:tcPr>
          <w:p w:rsidR="00000000" w:rsidDel="00000000" w:rsidP="00000000" w:rsidRDefault="00000000" w:rsidRPr="00000000" w14:paraId="0000021A">
            <w:pPr>
              <w:widowControl w:val="0"/>
              <w:spacing w:line="240" w:lineRule="auto"/>
              <w:contextualSpacing w:val="0"/>
              <w:jc w:val="center"/>
              <w:rPr>
                <w:b w:val="1"/>
              </w:rPr>
            </w:pPr>
            <w:r w:rsidDel="00000000" w:rsidR="00000000" w:rsidRPr="00000000">
              <w:rPr>
                <w:rFonts w:ascii="微软雅黑" w:cs="微软雅黑" w:eastAsia="微软雅黑" w:hAnsi="微软雅黑"/>
                <w:b w:val="1"/>
                <w:rtl w:val="0"/>
              </w:rPr>
              <w:t xml:space="preserve">热门货币对</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999999" w:val="clear"/>
            <w:tcMar>
              <w:top w:w="100.0" w:type="dxa"/>
              <w:left w:w="100.0" w:type="dxa"/>
              <w:bottom w:w="100.0" w:type="dxa"/>
              <w:right w:w="100.0" w:type="dxa"/>
            </w:tcMar>
            <w:vAlign w:val="center"/>
          </w:tcPr>
          <w:p w:rsidR="00000000" w:rsidDel="00000000" w:rsidP="00000000" w:rsidRDefault="00000000" w:rsidRPr="00000000" w14:paraId="0000021B">
            <w:pPr>
              <w:widowControl w:val="0"/>
              <w:spacing w:line="240" w:lineRule="auto"/>
              <w:contextualSpacing w:val="0"/>
              <w:jc w:val="center"/>
              <w:rPr>
                <w:b w:val="1"/>
              </w:rPr>
            </w:pPr>
            <w:r w:rsidDel="00000000" w:rsidR="00000000" w:rsidRPr="00000000">
              <w:rPr>
                <w:rFonts w:ascii="微软雅黑" w:cs="微软雅黑" w:eastAsia="微软雅黑" w:hAnsi="微软雅黑"/>
                <w:b w:val="1"/>
                <w:rtl w:val="0"/>
              </w:rPr>
              <w:t xml:space="preserve">总成交量占比</w:t>
            </w:r>
            <w:r w:rsidDel="00000000" w:rsidR="00000000" w:rsidRPr="00000000">
              <w:rPr>
                <w:rtl w:val="0"/>
              </w:rPr>
            </w:r>
          </w:p>
        </w:tc>
      </w:tr>
      <w:tr>
        <w:tc>
          <w:tcPr>
            <w:tcBorders>
              <w:top w:color="000000" w:space="0" w:sz="8" w:val="single"/>
              <w:left w:color="000000" w:space="0" w:sz="8" w:val="single"/>
              <w:bottom w:color="000000" w:space="0" w:sz="8" w:val="single"/>
              <w:right w:color="000000" w:space="0" w:sz="8" w:val="single"/>
            </w:tcBorders>
            <w:shd w:fill="ffffff" w:val="clear"/>
            <w:tcMar>
              <w:top w:w="100.0" w:type="dxa"/>
              <w:left w:w="100.0" w:type="dxa"/>
              <w:bottom w:w="100.0" w:type="dxa"/>
              <w:right w:w="100.0" w:type="dxa"/>
            </w:tcMar>
            <w:vAlign w:val="center"/>
          </w:tcPr>
          <w:p w:rsidR="00000000" w:rsidDel="00000000" w:rsidP="00000000" w:rsidRDefault="00000000" w:rsidRPr="00000000" w14:paraId="0000021C">
            <w:pPr>
              <w:widowControl w:val="0"/>
              <w:spacing w:line="240" w:lineRule="auto"/>
              <w:contextualSpacing w:val="0"/>
              <w:jc w:val="center"/>
              <w:rPr/>
            </w:pPr>
            <w:r w:rsidDel="00000000" w:rsidR="00000000" w:rsidRPr="00000000">
              <w:rPr>
                <w:rtl w:val="0"/>
              </w:rPr>
              <w:t xml:space="preserve">GNT/KRW</w:t>
            </w:r>
          </w:p>
        </w:tc>
        <w:tc>
          <w:tcPr>
            <w:tcBorders>
              <w:top w:color="000000" w:space="0" w:sz="8" w:val="single"/>
              <w:left w:color="000000" w:space="0" w:sz="8" w:val="single"/>
              <w:bottom w:color="000000" w:space="0" w:sz="8" w:val="single"/>
              <w:right w:color="000000" w:space="0" w:sz="8" w:val="single"/>
            </w:tcBorders>
            <w:shd w:fill="ffffff" w:val="clear"/>
            <w:tcMar>
              <w:top w:w="100.0" w:type="dxa"/>
              <w:left w:w="100.0" w:type="dxa"/>
              <w:bottom w:w="100.0" w:type="dxa"/>
              <w:right w:w="100.0" w:type="dxa"/>
            </w:tcMar>
            <w:vAlign w:val="center"/>
          </w:tcPr>
          <w:p w:rsidR="00000000" w:rsidDel="00000000" w:rsidP="00000000" w:rsidRDefault="00000000" w:rsidRPr="00000000" w14:paraId="0000021D">
            <w:pPr>
              <w:widowControl w:val="0"/>
              <w:spacing w:line="240" w:lineRule="auto"/>
              <w:contextualSpacing w:val="0"/>
              <w:jc w:val="center"/>
              <w:rPr/>
            </w:pPr>
            <w:r w:rsidDel="00000000" w:rsidR="00000000" w:rsidRPr="00000000">
              <w:rPr>
                <w:rtl w:val="0"/>
              </w:rPr>
              <w:t xml:space="preserve">51.5%</w:t>
            </w:r>
          </w:p>
        </w:tc>
      </w:tr>
      <w:tr>
        <w:tc>
          <w:tcPr>
            <w:tcBorders>
              <w:top w:color="000000" w:space="0" w:sz="8" w:val="single"/>
              <w:left w:color="000000" w:space="0" w:sz="8" w:val="single"/>
              <w:bottom w:color="000000" w:space="0" w:sz="8" w:val="single"/>
              <w:right w:color="000000" w:space="0" w:sz="8" w:val="single"/>
            </w:tcBorders>
            <w:shd w:fill="ffffff" w:val="clear"/>
            <w:tcMar>
              <w:top w:w="100.0" w:type="dxa"/>
              <w:left w:w="100.0" w:type="dxa"/>
              <w:bottom w:w="100.0" w:type="dxa"/>
              <w:right w:w="100.0" w:type="dxa"/>
            </w:tcMar>
            <w:vAlign w:val="center"/>
          </w:tcPr>
          <w:p w:rsidR="00000000" w:rsidDel="00000000" w:rsidP="00000000" w:rsidRDefault="00000000" w:rsidRPr="00000000" w14:paraId="0000021E">
            <w:pPr>
              <w:widowControl w:val="0"/>
              <w:spacing w:line="240" w:lineRule="auto"/>
              <w:contextualSpacing w:val="0"/>
              <w:jc w:val="center"/>
              <w:rPr/>
            </w:pPr>
            <w:r w:rsidDel="00000000" w:rsidR="00000000" w:rsidRPr="00000000">
              <w:rPr>
                <w:rtl w:val="0"/>
              </w:rPr>
              <w:t xml:space="preserve">GNT/BTC</w:t>
            </w:r>
          </w:p>
        </w:tc>
        <w:tc>
          <w:tcPr>
            <w:tcBorders>
              <w:top w:color="000000" w:space="0" w:sz="8" w:val="single"/>
              <w:left w:color="000000" w:space="0" w:sz="8" w:val="single"/>
              <w:bottom w:color="000000" w:space="0" w:sz="8" w:val="single"/>
              <w:right w:color="000000" w:space="0" w:sz="8" w:val="single"/>
            </w:tcBorders>
            <w:shd w:fill="ffffff" w:val="clear"/>
            <w:tcMar>
              <w:top w:w="100.0" w:type="dxa"/>
              <w:left w:w="100.0" w:type="dxa"/>
              <w:bottom w:w="100.0" w:type="dxa"/>
              <w:right w:w="100.0" w:type="dxa"/>
            </w:tcMar>
            <w:vAlign w:val="center"/>
          </w:tcPr>
          <w:p w:rsidR="00000000" w:rsidDel="00000000" w:rsidP="00000000" w:rsidRDefault="00000000" w:rsidRPr="00000000" w14:paraId="0000021F">
            <w:pPr>
              <w:widowControl w:val="0"/>
              <w:spacing w:line="240" w:lineRule="auto"/>
              <w:contextualSpacing w:val="0"/>
              <w:jc w:val="center"/>
              <w:rPr/>
            </w:pPr>
            <w:r w:rsidDel="00000000" w:rsidR="00000000" w:rsidRPr="00000000">
              <w:rPr>
                <w:rtl w:val="0"/>
              </w:rPr>
              <w:t xml:space="preserve">26.35%</w:t>
            </w:r>
          </w:p>
        </w:tc>
      </w:tr>
      <w:tr>
        <w:tc>
          <w:tcPr>
            <w:tcBorders>
              <w:top w:color="000000" w:space="0" w:sz="8" w:val="single"/>
              <w:left w:color="000000" w:space="0" w:sz="8" w:val="single"/>
              <w:bottom w:color="000000" w:space="0" w:sz="8" w:val="single"/>
              <w:right w:color="000000" w:space="0" w:sz="8" w:val="single"/>
            </w:tcBorders>
            <w:shd w:fill="ffffff" w:val="clear"/>
            <w:tcMar>
              <w:top w:w="100.0" w:type="dxa"/>
              <w:left w:w="100.0" w:type="dxa"/>
              <w:bottom w:w="100.0" w:type="dxa"/>
              <w:right w:w="100.0" w:type="dxa"/>
            </w:tcMar>
            <w:vAlign w:val="center"/>
          </w:tcPr>
          <w:p w:rsidR="00000000" w:rsidDel="00000000" w:rsidP="00000000" w:rsidRDefault="00000000" w:rsidRPr="00000000" w14:paraId="00000220">
            <w:pPr>
              <w:widowControl w:val="0"/>
              <w:spacing w:line="240" w:lineRule="auto"/>
              <w:contextualSpacing w:val="0"/>
              <w:jc w:val="center"/>
              <w:rPr/>
            </w:pPr>
            <w:r w:rsidDel="00000000" w:rsidR="00000000" w:rsidRPr="00000000">
              <w:rPr>
                <w:rtl w:val="0"/>
              </w:rPr>
              <w:t xml:space="preserve">GNT/USDT</w:t>
            </w:r>
          </w:p>
        </w:tc>
        <w:tc>
          <w:tcPr>
            <w:tcBorders>
              <w:top w:color="000000" w:space="0" w:sz="8" w:val="single"/>
              <w:left w:color="000000" w:space="0" w:sz="8" w:val="single"/>
              <w:bottom w:color="000000" w:space="0" w:sz="8" w:val="single"/>
              <w:right w:color="000000" w:space="0" w:sz="8" w:val="single"/>
            </w:tcBorders>
            <w:shd w:fill="ffffff" w:val="clear"/>
            <w:tcMar>
              <w:top w:w="100.0" w:type="dxa"/>
              <w:left w:w="100.0" w:type="dxa"/>
              <w:bottom w:w="100.0" w:type="dxa"/>
              <w:right w:w="100.0" w:type="dxa"/>
            </w:tcMar>
            <w:vAlign w:val="center"/>
          </w:tcPr>
          <w:p w:rsidR="00000000" w:rsidDel="00000000" w:rsidP="00000000" w:rsidRDefault="00000000" w:rsidRPr="00000000" w14:paraId="00000221">
            <w:pPr>
              <w:widowControl w:val="0"/>
              <w:spacing w:line="240" w:lineRule="auto"/>
              <w:contextualSpacing w:val="0"/>
              <w:jc w:val="center"/>
              <w:rPr/>
            </w:pPr>
            <w:r w:rsidDel="00000000" w:rsidR="00000000" w:rsidRPr="00000000">
              <w:rPr>
                <w:rtl w:val="0"/>
              </w:rPr>
              <w:t xml:space="preserve">12.29%</w:t>
            </w:r>
          </w:p>
        </w:tc>
      </w:tr>
    </w:tbl>
    <w:p w:rsidR="00000000" w:rsidDel="00000000" w:rsidP="00000000" w:rsidRDefault="00000000" w:rsidRPr="00000000" w14:paraId="00000222">
      <w:pPr>
        <w:spacing w:line="276" w:lineRule="auto"/>
        <w:contextualSpacing w:val="0"/>
        <w:rPr/>
      </w:pPr>
      <w:r w:rsidDel="00000000" w:rsidR="00000000" w:rsidRPr="00000000">
        <w:rPr>
          <w:rtl w:val="0"/>
        </w:rPr>
      </w:r>
    </w:p>
    <w:p w:rsidR="00000000" w:rsidDel="00000000" w:rsidP="00000000" w:rsidRDefault="00000000" w:rsidRPr="00000000" w14:paraId="00000223">
      <w:pPr>
        <w:spacing w:line="276" w:lineRule="auto"/>
        <w:contextualSpacing w:val="0"/>
        <w:rPr>
          <w:rFonts w:ascii="微软雅黑" w:cs="微软雅黑" w:eastAsia="微软雅黑" w:hAnsi="微软雅黑"/>
        </w:rPr>
      </w:pPr>
      <w:r w:rsidDel="00000000" w:rsidR="00000000" w:rsidRPr="00000000">
        <w:rPr>
          <w:rFonts w:ascii="微软雅黑" w:cs="微软雅黑" w:eastAsia="微软雅黑" w:hAnsi="微软雅黑"/>
          <w:rtl w:val="0"/>
        </w:rPr>
        <w:t xml:space="preserve">近一个月的全市场平均换手率为 2.27 % ，交易活跃度一般，流通性风险适中。日涨跌幅超 10 %</w:t>
      </w:r>
      <w:r w:rsidDel="00000000" w:rsidR="00000000" w:rsidRPr="00000000">
        <w:rPr>
          <w:rFonts w:ascii="Arimo" w:cs="Arimo" w:eastAsia="Arimo" w:hAnsi="Arimo"/>
          <w:rtl w:val="0"/>
        </w:rPr>
        <w:t xml:space="preserve"> </w:t>
      </w:r>
      <w:r w:rsidDel="00000000" w:rsidR="00000000" w:rsidRPr="00000000">
        <w:rPr>
          <w:rFonts w:ascii="微软雅黑" w:cs="微软雅黑" w:eastAsia="微软雅黑" w:hAnsi="微软雅黑"/>
          <w:rtl w:val="0"/>
        </w:rPr>
        <w:t xml:space="preserve">的交易日有 2 天，日振幅超 10% 的交易日有 5 天，其余交易日日涨幅和振幅都比较平稳，交易情绪较温和。     </w:t>
      </w:r>
    </w:p>
    <w:p w:rsidR="00000000" w:rsidDel="00000000" w:rsidP="00000000" w:rsidRDefault="00000000" w:rsidRPr="00000000" w14:paraId="00000224">
      <w:pPr>
        <w:spacing w:line="276" w:lineRule="auto"/>
        <w:contextualSpacing w:val="0"/>
        <w:rPr>
          <w:rFonts w:ascii="微软雅黑" w:cs="微软雅黑" w:eastAsia="微软雅黑" w:hAnsi="微软雅黑"/>
        </w:rPr>
      </w:pPr>
      <w:r w:rsidDel="00000000" w:rsidR="00000000" w:rsidRPr="00000000">
        <w:rPr>
          <w:rtl w:val="0"/>
        </w:rPr>
      </w:r>
    </w:p>
    <w:p w:rsidR="00000000" w:rsidDel="00000000" w:rsidP="00000000" w:rsidRDefault="00000000" w:rsidRPr="00000000" w14:paraId="00000225">
      <w:pPr>
        <w:spacing w:line="276" w:lineRule="auto"/>
        <w:contextualSpacing w:val="0"/>
        <w:rPr>
          <w:rFonts w:ascii="微软雅黑" w:cs="微软雅黑" w:eastAsia="微软雅黑" w:hAnsi="微软雅黑"/>
        </w:rPr>
      </w:pPr>
      <w:r w:rsidDel="00000000" w:rsidR="00000000" w:rsidRPr="00000000">
        <w:rPr>
          <w:rFonts w:ascii="微软雅黑" w:cs="微软雅黑" w:eastAsia="微软雅黑" w:hAnsi="微软雅黑"/>
          <w:rtl w:val="0"/>
        </w:rPr>
        <w:t xml:space="preserve">  </w:t>
      </w:r>
      <w:r w:rsidDel="00000000" w:rsidR="00000000" w:rsidRPr="00000000">
        <w:rPr/>
        <w:drawing>
          <wp:inline distB="114300" distT="114300" distL="114300" distR="114300">
            <wp:extent cx="4581525" cy="2743200"/>
            <wp:effectExtent b="0" l="0" r="0" t="0"/>
            <wp:docPr id="37" name="image81.png"/>
            <a:graphic>
              <a:graphicData uri="http://schemas.openxmlformats.org/drawingml/2006/picture">
                <pic:pic>
                  <pic:nvPicPr>
                    <pic:cNvPr id="0" name="image81.png"/>
                    <pic:cNvPicPr preferRelativeResize="0"/>
                  </pic:nvPicPr>
                  <pic:blipFill>
                    <a:blip r:embed="rId39"/>
                    <a:srcRect b="0" l="0" r="0" t="0"/>
                    <a:stretch>
                      <a:fillRect/>
                    </a:stretch>
                  </pic:blipFill>
                  <pic:spPr>
                    <a:xfrm>
                      <a:off x="0" y="0"/>
                      <a:ext cx="4581525"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226">
      <w:pPr>
        <w:pStyle w:val="Heading4"/>
        <w:spacing w:line="276" w:lineRule="auto"/>
        <w:contextualSpacing w:val="0"/>
        <w:rPr>
          <w:rFonts w:ascii="微软雅黑" w:cs="微软雅黑" w:eastAsia="微软雅黑" w:hAnsi="微软雅黑"/>
        </w:rPr>
      </w:pPr>
      <w:bookmarkStart w:colFirst="0" w:colLast="0" w:name="_1fob9te" w:id="35"/>
      <w:bookmarkEnd w:id="35"/>
      <w:r w:rsidDel="00000000" w:rsidR="00000000" w:rsidRPr="00000000">
        <w:rPr>
          <w:rtl w:val="0"/>
        </w:rPr>
      </w:r>
    </w:p>
    <w:p w:rsidR="00000000" w:rsidDel="00000000" w:rsidP="00000000" w:rsidRDefault="00000000" w:rsidRPr="00000000" w14:paraId="00000227">
      <w:pPr>
        <w:spacing w:line="276" w:lineRule="auto"/>
        <w:contextualSpacing w:val="0"/>
        <w:rPr/>
      </w:pPr>
      <w:r w:rsidDel="00000000" w:rsidR="00000000" w:rsidRPr="00000000">
        <w:rPr>
          <w:rtl w:val="0"/>
        </w:rPr>
      </w:r>
    </w:p>
    <w:p w:rsidR="00000000" w:rsidDel="00000000" w:rsidP="00000000" w:rsidRDefault="00000000" w:rsidRPr="00000000" w14:paraId="00000228">
      <w:pPr>
        <w:spacing w:line="276" w:lineRule="auto"/>
        <w:contextualSpacing w:val="0"/>
        <w:rPr/>
      </w:pPr>
      <w:r w:rsidDel="00000000" w:rsidR="00000000" w:rsidRPr="00000000">
        <w:rPr>
          <w:rtl w:val="0"/>
        </w:rPr>
      </w:r>
    </w:p>
    <w:p w:rsidR="00000000" w:rsidDel="00000000" w:rsidP="00000000" w:rsidRDefault="00000000" w:rsidRPr="00000000" w14:paraId="00000229">
      <w:pPr>
        <w:spacing w:line="276" w:lineRule="auto"/>
        <w:contextualSpacing w:val="0"/>
        <w:rPr/>
      </w:pPr>
      <w:r w:rsidDel="00000000" w:rsidR="00000000" w:rsidRPr="00000000">
        <w:rPr>
          <w:rtl w:val="0"/>
        </w:rPr>
      </w:r>
    </w:p>
    <w:p w:rsidR="00000000" w:rsidDel="00000000" w:rsidP="00000000" w:rsidRDefault="00000000" w:rsidRPr="00000000" w14:paraId="0000022A">
      <w:pPr>
        <w:spacing w:line="276" w:lineRule="auto"/>
        <w:contextualSpacing w:val="0"/>
        <w:rPr/>
      </w:pPr>
      <w:r w:rsidDel="00000000" w:rsidR="00000000" w:rsidRPr="00000000">
        <w:rPr>
          <w:rtl w:val="0"/>
        </w:rPr>
      </w:r>
    </w:p>
    <w:p w:rsidR="00000000" w:rsidDel="00000000" w:rsidP="00000000" w:rsidRDefault="00000000" w:rsidRPr="00000000" w14:paraId="0000022B">
      <w:pPr>
        <w:spacing w:line="276" w:lineRule="auto"/>
        <w:contextualSpacing w:val="0"/>
        <w:rPr/>
      </w:pPr>
      <w:r w:rsidDel="00000000" w:rsidR="00000000" w:rsidRPr="00000000">
        <w:rPr>
          <w:rtl w:val="0"/>
        </w:rPr>
      </w:r>
    </w:p>
    <w:p w:rsidR="00000000" w:rsidDel="00000000" w:rsidP="00000000" w:rsidRDefault="00000000" w:rsidRPr="00000000" w14:paraId="0000022C">
      <w:pPr>
        <w:spacing w:line="276" w:lineRule="auto"/>
        <w:contextualSpacing w:val="0"/>
        <w:rPr/>
      </w:pPr>
      <w:r w:rsidDel="00000000" w:rsidR="00000000" w:rsidRPr="00000000">
        <w:rPr>
          <w:rtl w:val="0"/>
        </w:rPr>
      </w:r>
    </w:p>
    <w:p w:rsidR="00000000" w:rsidDel="00000000" w:rsidP="00000000" w:rsidRDefault="00000000" w:rsidRPr="00000000" w14:paraId="0000022D">
      <w:pPr>
        <w:spacing w:line="276" w:lineRule="auto"/>
        <w:contextualSpacing w:val="0"/>
        <w:rPr/>
      </w:pPr>
      <w:r w:rsidDel="00000000" w:rsidR="00000000" w:rsidRPr="00000000">
        <w:rPr>
          <w:rtl w:val="0"/>
        </w:rPr>
      </w:r>
    </w:p>
    <w:p w:rsidR="00000000" w:rsidDel="00000000" w:rsidP="00000000" w:rsidRDefault="00000000" w:rsidRPr="00000000" w14:paraId="0000022E">
      <w:pPr>
        <w:spacing w:line="276" w:lineRule="auto"/>
        <w:contextualSpacing w:val="0"/>
        <w:rPr/>
      </w:pPr>
      <w:r w:rsidDel="00000000" w:rsidR="00000000" w:rsidRPr="00000000">
        <w:rPr>
          <w:rtl w:val="0"/>
        </w:rPr>
      </w:r>
    </w:p>
    <w:p w:rsidR="00000000" w:rsidDel="00000000" w:rsidP="00000000" w:rsidRDefault="00000000" w:rsidRPr="00000000" w14:paraId="0000022F">
      <w:pPr>
        <w:spacing w:line="276" w:lineRule="auto"/>
        <w:contextualSpacing w:val="0"/>
        <w:rPr/>
      </w:pPr>
      <w:r w:rsidDel="00000000" w:rsidR="00000000" w:rsidRPr="00000000">
        <w:rPr>
          <w:rtl w:val="0"/>
        </w:rPr>
      </w:r>
    </w:p>
    <w:p w:rsidR="00000000" w:rsidDel="00000000" w:rsidP="00000000" w:rsidRDefault="00000000" w:rsidRPr="00000000" w14:paraId="00000230">
      <w:pPr>
        <w:spacing w:line="276" w:lineRule="auto"/>
        <w:contextualSpacing w:val="0"/>
        <w:rPr/>
      </w:pPr>
      <w:r w:rsidDel="00000000" w:rsidR="00000000" w:rsidRPr="00000000">
        <w:rPr>
          <w:rtl w:val="0"/>
        </w:rPr>
      </w:r>
    </w:p>
    <w:p w:rsidR="00000000" w:rsidDel="00000000" w:rsidP="00000000" w:rsidRDefault="00000000" w:rsidRPr="00000000" w14:paraId="00000231">
      <w:pPr>
        <w:spacing w:line="276" w:lineRule="auto"/>
        <w:contextualSpacing w:val="0"/>
        <w:rPr/>
      </w:pPr>
      <w:r w:rsidDel="00000000" w:rsidR="00000000" w:rsidRPr="00000000">
        <w:rPr>
          <w:rtl w:val="0"/>
        </w:rPr>
      </w:r>
    </w:p>
    <w:p w:rsidR="00000000" w:rsidDel="00000000" w:rsidP="00000000" w:rsidRDefault="00000000" w:rsidRPr="00000000" w14:paraId="00000232">
      <w:pPr>
        <w:spacing w:line="276" w:lineRule="auto"/>
        <w:contextualSpacing w:val="0"/>
        <w:rPr/>
      </w:pPr>
      <w:r w:rsidDel="00000000" w:rsidR="00000000" w:rsidRPr="00000000">
        <w:rPr>
          <w:rtl w:val="0"/>
        </w:rPr>
      </w:r>
    </w:p>
    <w:p w:rsidR="00000000" w:rsidDel="00000000" w:rsidP="00000000" w:rsidRDefault="00000000" w:rsidRPr="00000000" w14:paraId="00000233">
      <w:pPr>
        <w:spacing w:line="276" w:lineRule="auto"/>
        <w:contextualSpacing w:val="0"/>
        <w:rPr/>
      </w:pPr>
      <w:r w:rsidDel="00000000" w:rsidR="00000000" w:rsidRPr="00000000">
        <w:rPr>
          <w:rtl w:val="0"/>
        </w:rPr>
      </w:r>
    </w:p>
    <w:p w:rsidR="00000000" w:rsidDel="00000000" w:rsidP="00000000" w:rsidRDefault="00000000" w:rsidRPr="00000000" w14:paraId="00000234">
      <w:pPr>
        <w:spacing w:line="276" w:lineRule="auto"/>
        <w:contextualSpacing w:val="0"/>
        <w:rPr/>
      </w:pPr>
      <w:r w:rsidDel="00000000" w:rsidR="00000000" w:rsidRPr="00000000">
        <w:rPr>
          <w:rtl w:val="0"/>
        </w:rPr>
      </w:r>
    </w:p>
    <w:p w:rsidR="00000000" w:rsidDel="00000000" w:rsidP="00000000" w:rsidRDefault="00000000" w:rsidRPr="00000000" w14:paraId="00000235">
      <w:pPr>
        <w:pStyle w:val="Heading4"/>
        <w:spacing w:line="276" w:lineRule="auto"/>
        <w:contextualSpacing w:val="0"/>
        <w:rPr>
          <w:rFonts w:ascii="微软雅黑" w:cs="微软雅黑" w:eastAsia="微软雅黑" w:hAnsi="微软雅黑"/>
        </w:rPr>
      </w:pPr>
      <w:bookmarkStart w:colFirst="0" w:colLast="0" w:name="_3znysh7" w:id="36"/>
      <w:bookmarkEnd w:id="36"/>
      <w:r w:rsidDel="00000000" w:rsidR="00000000" w:rsidRPr="00000000">
        <w:rPr>
          <w:rFonts w:ascii="微软雅黑" w:cs="微软雅黑" w:eastAsia="微软雅黑" w:hAnsi="微软雅黑"/>
          <w:rtl w:val="0"/>
        </w:rPr>
        <w:t xml:space="preserve">持仓分布</w:t>
      </w:r>
    </w:p>
    <w:p w:rsidR="00000000" w:rsidDel="00000000" w:rsidP="00000000" w:rsidRDefault="00000000" w:rsidRPr="00000000" w14:paraId="00000236">
      <w:pPr>
        <w:spacing w:line="276" w:lineRule="auto"/>
        <w:contextualSpacing w:val="0"/>
        <w:rPr>
          <w:rFonts w:ascii="微软雅黑" w:cs="微软雅黑" w:eastAsia="微软雅黑" w:hAnsi="微软雅黑"/>
        </w:rPr>
      </w:pPr>
      <w:r w:rsidDel="00000000" w:rsidR="00000000" w:rsidRPr="00000000">
        <w:rPr>
          <w:rtl w:val="0"/>
        </w:rPr>
      </w:r>
    </w:p>
    <w:p w:rsidR="00000000" w:rsidDel="00000000" w:rsidP="00000000" w:rsidRDefault="00000000" w:rsidRPr="00000000" w14:paraId="00000237">
      <w:pPr>
        <w:spacing w:line="276" w:lineRule="auto"/>
        <w:contextualSpacing w:val="0"/>
        <w:rPr>
          <w:rFonts w:ascii="微软雅黑" w:cs="微软雅黑" w:eastAsia="微软雅黑" w:hAnsi="微软雅黑"/>
        </w:rPr>
      </w:pPr>
      <w:r w:rsidDel="00000000" w:rsidR="00000000" w:rsidRPr="00000000">
        <w:rPr>
          <w:rFonts w:ascii="微软雅黑" w:cs="微软雅黑" w:eastAsia="微软雅黑" w:hAnsi="微软雅黑"/>
        </w:rPr>
        <w:drawing>
          <wp:inline distB="114300" distT="114300" distL="114300" distR="114300">
            <wp:extent cx="5019226" cy="2690813"/>
            <wp:effectExtent b="0" l="0" r="0" t="0"/>
            <wp:docPr id="16" name="image59.png"/>
            <a:graphic>
              <a:graphicData uri="http://schemas.openxmlformats.org/drawingml/2006/picture">
                <pic:pic>
                  <pic:nvPicPr>
                    <pic:cNvPr id="0" name="image59.png"/>
                    <pic:cNvPicPr preferRelativeResize="0"/>
                  </pic:nvPicPr>
                  <pic:blipFill>
                    <a:blip r:embed="rId40"/>
                    <a:srcRect b="0" l="0" r="0" t="0"/>
                    <a:stretch>
                      <a:fillRect/>
                    </a:stretch>
                  </pic:blipFill>
                  <pic:spPr>
                    <a:xfrm>
                      <a:off x="0" y="0"/>
                      <a:ext cx="5019226" cy="2690813"/>
                    </a:xfrm>
                    <a:prstGeom prst="rect"/>
                    <a:ln/>
                  </pic:spPr>
                </pic:pic>
              </a:graphicData>
            </a:graphic>
          </wp:inline>
        </w:drawing>
      </w:r>
      <w:r w:rsidDel="00000000" w:rsidR="00000000" w:rsidRPr="00000000">
        <w:rPr>
          <w:rtl w:val="0"/>
        </w:rPr>
      </w:r>
    </w:p>
    <w:p w:rsidR="00000000" w:rsidDel="00000000" w:rsidP="00000000" w:rsidRDefault="00000000" w:rsidRPr="00000000" w14:paraId="00000238">
      <w:pPr>
        <w:spacing w:line="276" w:lineRule="auto"/>
        <w:contextualSpacing w:val="0"/>
        <w:jc w:val="center"/>
        <w:rPr>
          <w:rFonts w:ascii="Arimo" w:cs="Arimo" w:eastAsia="Arimo" w:hAnsi="Arimo"/>
        </w:rPr>
      </w:pPr>
      <w:r w:rsidDel="00000000" w:rsidR="00000000" w:rsidRPr="00000000">
        <w:rPr>
          <w:rFonts w:ascii="Arial Unicode MS" w:cs="Arial Unicode MS" w:eastAsia="Arial Unicode MS" w:hAnsi="Arial Unicode MS"/>
          <w:rtl w:val="0"/>
        </w:rPr>
        <w:t xml:space="preserve">  持仓量前 100</w:t>
      </w:r>
      <w:r w:rsidDel="00000000" w:rsidR="00000000" w:rsidRPr="00000000">
        <w:rPr>
          <w:rtl w:val="0"/>
        </w:rPr>
        <w:t xml:space="preserve"> </w:t>
      </w:r>
      <w:r w:rsidDel="00000000" w:rsidR="00000000" w:rsidRPr="00000000">
        <w:rPr>
          <w:rFonts w:ascii="Arial Unicode MS" w:cs="Arial Unicode MS" w:eastAsia="Arial Unicode MS" w:hAnsi="Arial Unicode MS"/>
          <w:rtl w:val="0"/>
        </w:rPr>
        <w:t xml:space="preserve">的地址持仓量的占比（截至 2018 年 8 月 5 日）</w:t>
      </w:r>
    </w:p>
    <w:p w:rsidR="00000000" w:rsidDel="00000000" w:rsidP="00000000" w:rsidRDefault="00000000" w:rsidRPr="00000000" w14:paraId="00000239">
      <w:pPr>
        <w:spacing w:line="276" w:lineRule="auto"/>
        <w:contextualSpacing w:val="0"/>
        <w:jc w:val="center"/>
        <w:rPr>
          <w:rFonts w:ascii="Arimo" w:cs="Arimo" w:eastAsia="Arimo" w:hAnsi="Arimo"/>
        </w:rPr>
      </w:pPr>
      <w:r w:rsidDel="00000000" w:rsidR="00000000" w:rsidRPr="00000000">
        <w:rPr>
          <w:rtl w:val="0"/>
        </w:rPr>
      </w:r>
    </w:p>
    <w:p w:rsidR="00000000" w:rsidDel="00000000" w:rsidP="00000000" w:rsidRDefault="00000000" w:rsidRPr="00000000" w14:paraId="0000023A">
      <w:pPr>
        <w:spacing w:line="276" w:lineRule="auto"/>
        <w:contextualSpacing w:val="0"/>
        <w:rPr/>
      </w:pPr>
      <w:r w:rsidDel="00000000" w:rsidR="00000000" w:rsidRPr="00000000">
        <w:rPr>
          <w:rFonts w:ascii="微软雅黑" w:cs="微软雅黑" w:eastAsia="微软雅黑" w:hAnsi="微软雅黑"/>
          <w:rtl w:val="0"/>
        </w:rPr>
        <w:t xml:space="preserve">根据</w:t>
      </w:r>
      <w:r w:rsidDel="00000000" w:rsidR="00000000" w:rsidRPr="00000000">
        <w:rPr>
          <w:rFonts w:ascii="Arimo" w:cs="Arimo" w:eastAsia="Arimo" w:hAnsi="Arimo"/>
          <w:rtl w:val="0"/>
        </w:rPr>
        <w:t xml:space="preserve"> E</w:t>
      </w:r>
      <w:r w:rsidDel="00000000" w:rsidR="00000000" w:rsidRPr="00000000">
        <w:rPr>
          <w:rtl w:val="0"/>
        </w:rPr>
        <w:t xml:space="preserve">therscan </w:t>
      </w:r>
      <w:r w:rsidDel="00000000" w:rsidR="00000000" w:rsidRPr="00000000">
        <w:rPr>
          <w:rFonts w:ascii="微软雅黑" w:cs="微软雅黑" w:eastAsia="微软雅黑" w:hAnsi="微软雅黑"/>
          <w:rtl w:val="0"/>
        </w:rPr>
        <w:t xml:space="preserve">数据显示，</w:t>
      </w:r>
      <w:r w:rsidDel="00000000" w:rsidR="00000000" w:rsidRPr="00000000">
        <w:rPr>
          <w:rFonts w:ascii="Arimo" w:cs="Arimo" w:eastAsia="Arimo" w:hAnsi="Arimo"/>
          <w:rtl w:val="0"/>
        </w:rPr>
        <w:t xml:space="preserve">GNT </w:t>
      </w:r>
      <w:r w:rsidDel="00000000" w:rsidR="00000000" w:rsidRPr="00000000">
        <w:rPr>
          <w:rFonts w:ascii="微软雅黑" w:cs="微软雅黑" w:eastAsia="微软雅黑" w:hAnsi="微软雅黑"/>
          <w:rtl w:val="0"/>
        </w:rPr>
        <w:t xml:space="preserve">的持币地址数量为</w:t>
      </w:r>
      <w:r w:rsidDel="00000000" w:rsidR="00000000" w:rsidRPr="00000000">
        <w:rPr>
          <w:rFonts w:ascii="Arimo" w:cs="Arimo" w:eastAsia="Arimo" w:hAnsi="Arimo"/>
          <w:rtl w:val="0"/>
        </w:rPr>
        <w:t xml:space="preserve"> </w:t>
      </w:r>
      <w:r w:rsidDel="00000000" w:rsidR="00000000" w:rsidRPr="00000000">
        <w:rPr>
          <w:rFonts w:ascii="微软雅黑" w:cs="微软雅黑" w:eastAsia="微软雅黑" w:hAnsi="微软雅黑"/>
          <w:rtl w:val="0"/>
        </w:rPr>
        <w:t xml:space="preserve">99,022 个。前十大持币地址合计占比 54.86</w:t>
      </w:r>
      <w:r w:rsidDel="00000000" w:rsidR="00000000" w:rsidRPr="00000000">
        <w:rPr>
          <w:rFonts w:ascii="Arimo" w:cs="Arimo" w:eastAsia="Arimo" w:hAnsi="Arimo"/>
          <w:rtl w:val="0"/>
        </w:rPr>
        <w:t xml:space="preserve">%</w:t>
      </w:r>
      <w:r w:rsidDel="00000000" w:rsidR="00000000" w:rsidRPr="00000000">
        <w:rPr>
          <w:rFonts w:ascii="微软雅黑" w:cs="微软雅黑" w:eastAsia="微软雅黑" w:hAnsi="微软雅黑"/>
          <w:rtl w:val="0"/>
        </w:rPr>
        <w:t xml:space="preserve">，TOP 100 持币地址合计占比</w:t>
      </w:r>
      <w:r w:rsidDel="00000000" w:rsidR="00000000" w:rsidRPr="00000000">
        <w:rPr>
          <w:rFonts w:ascii="Arimo" w:cs="Arimo" w:eastAsia="Arimo" w:hAnsi="Arimo"/>
          <w:rtl w:val="0"/>
        </w:rPr>
        <w:t xml:space="preserve"> </w:t>
      </w:r>
      <w:r w:rsidDel="00000000" w:rsidR="00000000" w:rsidRPr="00000000">
        <w:rPr>
          <w:rFonts w:ascii="微软雅黑" w:cs="微软雅黑" w:eastAsia="微软雅黑" w:hAnsi="微软雅黑"/>
          <w:rtl w:val="0"/>
        </w:rPr>
        <w:t xml:space="preserve">75.03%。</w:t>
      </w:r>
      <w:r w:rsidDel="00000000" w:rsidR="00000000" w:rsidRPr="00000000">
        <w:rPr>
          <w:rFonts w:ascii="微软雅黑" w:cs="微软雅黑" w:eastAsia="微软雅黑" w:hAnsi="微软雅黑"/>
          <w:b w:val="1"/>
          <w:rtl w:val="0"/>
        </w:rPr>
        <w:t xml:space="preserve">表明</w:t>
      </w:r>
      <w:r w:rsidDel="00000000" w:rsidR="00000000" w:rsidRPr="00000000">
        <w:rPr>
          <w:rFonts w:ascii="Arimo" w:cs="Arimo" w:eastAsia="Arimo" w:hAnsi="Arimo"/>
          <w:b w:val="1"/>
          <w:rtl w:val="0"/>
        </w:rPr>
        <w:t xml:space="preserve"> GNT </w:t>
      </w:r>
      <w:r w:rsidDel="00000000" w:rsidR="00000000" w:rsidRPr="00000000">
        <w:rPr>
          <w:rFonts w:ascii="微软雅黑" w:cs="微软雅黑" w:eastAsia="微软雅黑" w:hAnsi="微软雅黑"/>
          <w:b w:val="1"/>
          <w:rtl w:val="0"/>
        </w:rPr>
        <w:t xml:space="preserve">筹码集中度较低，被操纵风险较低</w:t>
      </w:r>
      <w:r w:rsidDel="00000000" w:rsidR="00000000" w:rsidRPr="00000000">
        <w:rPr>
          <w:rFonts w:ascii="微软雅黑" w:cs="微软雅黑" w:eastAsia="微软雅黑" w:hAnsi="微软雅黑"/>
          <w:rtl w:val="0"/>
        </w:rPr>
        <w:t xml:space="preserve">。</w:t>
      </w:r>
      <w:r w:rsidDel="00000000" w:rsidR="00000000" w:rsidRPr="00000000">
        <w:rPr>
          <w:rtl w:val="0"/>
        </w:rPr>
      </w:r>
    </w:p>
    <w:p w:rsidR="00000000" w:rsidDel="00000000" w:rsidP="00000000" w:rsidRDefault="00000000" w:rsidRPr="00000000" w14:paraId="0000023B">
      <w:pPr>
        <w:spacing w:line="276" w:lineRule="auto"/>
        <w:contextualSpacing w:val="0"/>
        <w:rPr/>
      </w:pPr>
      <w:r w:rsidDel="00000000" w:rsidR="00000000" w:rsidRPr="00000000">
        <w:rPr>
          <w:rtl w:val="0"/>
        </w:rPr>
      </w:r>
    </w:p>
    <w:p w:rsidR="00000000" w:rsidDel="00000000" w:rsidP="00000000" w:rsidRDefault="00000000" w:rsidRPr="00000000" w14:paraId="0000023C">
      <w:pPr>
        <w:spacing w:line="276" w:lineRule="auto"/>
        <w:contextualSpacing w:val="0"/>
        <w:jc w:val="center"/>
        <w:rPr>
          <w:rFonts w:ascii="Arimo" w:cs="Arimo" w:eastAsia="Arimo" w:hAnsi="Arimo"/>
        </w:rPr>
      </w:pPr>
      <w:r w:rsidDel="00000000" w:rsidR="00000000" w:rsidRPr="00000000">
        <w:rPr/>
        <w:drawing>
          <wp:inline distB="114300" distT="114300" distL="114300" distR="114300">
            <wp:extent cx="5276850" cy="2120900"/>
            <wp:effectExtent b="0" l="0" r="0" t="0"/>
            <wp:docPr id="14" name="image57.png"/>
            <a:graphic>
              <a:graphicData uri="http://schemas.openxmlformats.org/drawingml/2006/picture">
                <pic:pic>
                  <pic:nvPicPr>
                    <pic:cNvPr id="0" name="image57.png"/>
                    <pic:cNvPicPr preferRelativeResize="0"/>
                  </pic:nvPicPr>
                  <pic:blipFill>
                    <a:blip r:embed="rId41"/>
                    <a:srcRect b="0" l="0" r="0" t="0"/>
                    <a:stretch>
                      <a:fillRect/>
                    </a:stretch>
                  </pic:blipFill>
                  <pic:spPr>
                    <a:xfrm>
                      <a:off x="0" y="0"/>
                      <a:ext cx="5276850" cy="2120900"/>
                    </a:xfrm>
                    <a:prstGeom prst="rect"/>
                    <a:ln/>
                  </pic:spPr>
                </pic:pic>
              </a:graphicData>
            </a:graphic>
          </wp:inline>
        </w:drawing>
      </w:r>
      <w:r w:rsidDel="00000000" w:rsidR="00000000" w:rsidRPr="00000000">
        <w:rPr>
          <w:rFonts w:ascii="Arial Unicode MS" w:cs="Arial Unicode MS" w:eastAsia="Arial Unicode MS" w:hAnsi="Arial Unicode MS"/>
          <w:rtl w:val="0"/>
        </w:rPr>
        <w:t xml:space="preserve">持仓量前 10 的地址及其占比（截至 2018 年 8 月 5 日）</w:t>
      </w:r>
    </w:p>
    <w:p w:rsidR="00000000" w:rsidDel="00000000" w:rsidP="00000000" w:rsidRDefault="00000000" w:rsidRPr="00000000" w14:paraId="0000023D">
      <w:pPr>
        <w:spacing w:line="276" w:lineRule="auto"/>
        <w:contextualSpacing w:val="0"/>
        <w:rPr/>
      </w:pPr>
      <w:r w:rsidDel="00000000" w:rsidR="00000000" w:rsidRPr="00000000">
        <w:rPr>
          <w:rtl w:val="0"/>
        </w:rPr>
      </w:r>
    </w:p>
    <w:p w:rsidR="00000000" w:rsidDel="00000000" w:rsidP="00000000" w:rsidRDefault="00000000" w:rsidRPr="00000000" w14:paraId="0000023E">
      <w:pPr>
        <w:spacing w:line="276" w:lineRule="auto"/>
        <w:contextualSpacing w:val="0"/>
        <w:rPr>
          <w:rFonts w:ascii="Arimo" w:cs="Arimo" w:eastAsia="Arimo" w:hAnsi="Arimo"/>
        </w:rPr>
      </w:pPr>
      <w:r w:rsidDel="00000000" w:rsidR="00000000" w:rsidRPr="00000000">
        <w:rPr>
          <w:rFonts w:ascii="Arial Unicode MS" w:cs="Arial Unicode MS" w:eastAsia="Arial Unicode MS" w:hAnsi="Arial Unicode MS"/>
          <w:rtl w:val="0"/>
        </w:rPr>
        <w:t xml:space="preserve">根据公布的众筹合约，对地址进行追踪核查，得出以下结论：</w:t>
      </w:r>
    </w:p>
    <w:p w:rsidR="00000000" w:rsidDel="00000000" w:rsidP="00000000" w:rsidRDefault="00000000" w:rsidRPr="00000000" w14:paraId="0000023F">
      <w:pPr>
        <w:spacing w:line="276" w:lineRule="auto"/>
        <w:contextualSpacing w:val="0"/>
        <w:rPr>
          <w:rFonts w:ascii="Arimo" w:cs="Arimo" w:eastAsia="Arimo" w:hAnsi="Arimo"/>
        </w:rPr>
      </w:pPr>
      <w:r w:rsidDel="00000000" w:rsidR="00000000" w:rsidRPr="00000000">
        <w:rPr>
          <w:rFonts w:ascii="Arial Unicode MS" w:cs="Arial Unicode MS" w:eastAsia="Arial Unicode MS" w:hAnsi="Arial Unicode MS"/>
          <w:rtl w:val="0"/>
        </w:rPr>
        <w:t xml:space="preserve">1,根据技术评测结果，团队和 Golem Factory GmbH 部分的  GNT 锁定6个月。地址追踪显示正常。团队部分，仅转出 2000 万 GNT ，且仅涉及 10 个地址，与技术评测有一定出入。</w:t>
      </w:r>
    </w:p>
    <w:p w:rsidR="00000000" w:rsidDel="00000000" w:rsidP="00000000" w:rsidRDefault="00000000" w:rsidRPr="00000000" w14:paraId="00000240">
      <w:pPr>
        <w:spacing w:line="276" w:lineRule="auto"/>
        <w:contextualSpacing w:val="0"/>
        <w:rPr>
          <w:rFonts w:ascii="Arimo" w:cs="Arimo" w:eastAsia="Arimo" w:hAnsi="Arimo"/>
        </w:rPr>
      </w:pPr>
      <w:r w:rsidDel="00000000" w:rsidR="00000000" w:rsidRPr="00000000">
        <w:rPr>
          <w:rFonts w:ascii="Arimo" w:cs="Arimo" w:eastAsia="Arimo" w:hAnsi="Arimo"/>
        </w:rPr>
        <w:drawing>
          <wp:inline distB="114300" distT="114300" distL="114300" distR="114300">
            <wp:extent cx="5276850" cy="2540000"/>
            <wp:effectExtent b="0" l="0" r="0" t="0"/>
            <wp:docPr id="11" name="image54.png"/>
            <a:graphic>
              <a:graphicData uri="http://schemas.openxmlformats.org/drawingml/2006/picture">
                <pic:pic>
                  <pic:nvPicPr>
                    <pic:cNvPr id="0" name="image54.png"/>
                    <pic:cNvPicPr preferRelativeResize="0"/>
                  </pic:nvPicPr>
                  <pic:blipFill>
                    <a:blip r:embed="rId42"/>
                    <a:srcRect b="0" l="0" r="0" t="0"/>
                    <a:stretch>
                      <a:fillRect/>
                    </a:stretch>
                  </pic:blipFill>
                  <pic:spPr>
                    <a:xfrm>
                      <a:off x="0" y="0"/>
                      <a:ext cx="5276850" cy="2540000"/>
                    </a:xfrm>
                    <a:prstGeom prst="rect"/>
                    <a:ln/>
                  </pic:spPr>
                </pic:pic>
              </a:graphicData>
            </a:graphic>
          </wp:inline>
        </w:drawing>
      </w:r>
      <w:r w:rsidDel="00000000" w:rsidR="00000000" w:rsidRPr="00000000">
        <w:rPr>
          <w:rtl w:val="0"/>
        </w:rPr>
      </w:r>
    </w:p>
    <w:p w:rsidR="00000000" w:rsidDel="00000000" w:rsidP="00000000" w:rsidRDefault="00000000" w:rsidRPr="00000000" w14:paraId="00000241">
      <w:pPr>
        <w:spacing w:line="276" w:lineRule="auto"/>
        <w:contextualSpacing w:val="0"/>
        <w:rPr>
          <w:rFonts w:ascii="Arimo" w:cs="Arimo" w:eastAsia="Arimo" w:hAnsi="Arimo"/>
        </w:rPr>
      </w:pPr>
      <w:r w:rsidDel="00000000" w:rsidR="00000000" w:rsidRPr="00000000">
        <w:rPr>
          <w:rtl w:val="0"/>
        </w:rPr>
      </w:r>
    </w:p>
    <w:p w:rsidR="00000000" w:rsidDel="00000000" w:rsidP="00000000" w:rsidRDefault="00000000" w:rsidRPr="00000000" w14:paraId="00000242">
      <w:pPr>
        <w:spacing w:line="276" w:lineRule="auto"/>
        <w:contextualSpacing w:val="0"/>
        <w:rPr/>
      </w:pPr>
      <w:r w:rsidDel="00000000" w:rsidR="00000000" w:rsidRPr="00000000">
        <w:rPr>
          <w:rFonts w:ascii="Arimo" w:cs="Arimo" w:eastAsia="Arimo" w:hAnsi="Arimo"/>
          <w:rtl w:val="0"/>
        </w:rPr>
        <w:t xml:space="preserve">2.</w:t>
      </w:r>
      <w:r w:rsidDel="00000000" w:rsidR="00000000" w:rsidRPr="00000000">
        <w:rPr>
          <w:rFonts w:ascii="Arial Unicode MS" w:cs="Arial Unicode MS" w:eastAsia="Arial Unicode MS" w:hAnsi="Arial Unicode MS"/>
          <w:rtl w:val="0"/>
        </w:rPr>
        <w:t xml:space="preserve">基于众筹合约，众筹参与者在转入 ETH 的同时按 1ETH=1000GNT 的比例得到相应数量的 GNT，众筹融资到上限（820,000,000 个 GNT)或募集时间结束后，众筹合约自动为团队和公司生成占总量 18% 的 GNT。以上情况与众筹计划一致。</w:t>
      </w:r>
    </w:p>
    <w:p w:rsidR="00000000" w:rsidDel="00000000" w:rsidP="00000000" w:rsidRDefault="00000000" w:rsidRPr="00000000" w14:paraId="00000243">
      <w:pPr>
        <w:spacing w:line="276" w:lineRule="auto"/>
        <w:contextualSpacing w:val="0"/>
        <w:rPr>
          <w:rFonts w:ascii="Arimo" w:cs="Arimo" w:eastAsia="Arimo" w:hAnsi="Arimo"/>
        </w:rPr>
      </w:pPr>
      <w:r w:rsidDel="00000000" w:rsidR="00000000" w:rsidRPr="00000000">
        <w:rPr>
          <w:rFonts w:ascii="Arimo" w:cs="Arimo" w:eastAsia="Arimo" w:hAnsi="Arimo"/>
        </w:rPr>
        <w:drawing>
          <wp:inline distB="114300" distT="114300" distL="114300" distR="114300">
            <wp:extent cx="5276850" cy="2235200"/>
            <wp:effectExtent b="0" l="0" r="0" t="0"/>
            <wp:docPr id="38" name="image82.png"/>
            <a:graphic>
              <a:graphicData uri="http://schemas.openxmlformats.org/drawingml/2006/picture">
                <pic:pic>
                  <pic:nvPicPr>
                    <pic:cNvPr id="0" name="image82.png"/>
                    <pic:cNvPicPr preferRelativeResize="0"/>
                  </pic:nvPicPr>
                  <pic:blipFill>
                    <a:blip r:embed="rId43"/>
                    <a:srcRect b="0" l="0" r="0" t="0"/>
                    <a:stretch>
                      <a:fillRect/>
                    </a:stretch>
                  </pic:blipFill>
                  <pic:spPr>
                    <a:xfrm>
                      <a:off x="0" y="0"/>
                      <a:ext cx="5276850" cy="2235200"/>
                    </a:xfrm>
                    <a:prstGeom prst="rect"/>
                    <a:ln/>
                  </pic:spPr>
                </pic:pic>
              </a:graphicData>
            </a:graphic>
          </wp:inline>
        </w:drawing>
      </w:r>
      <w:r w:rsidDel="00000000" w:rsidR="00000000" w:rsidRPr="00000000">
        <w:rPr>
          <w:rtl w:val="0"/>
        </w:rPr>
      </w:r>
    </w:p>
    <w:p w:rsidR="00000000" w:rsidDel="00000000" w:rsidP="00000000" w:rsidRDefault="00000000" w:rsidRPr="00000000" w14:paraId="00000244">
      <w:pPr>
        <w:spacing w:line="276" w:lineRule="auto"/>
        <w:contextualSpacing w:val="0"/>
        <w:rPr/>
      </w:pPr>
      <w:r w:rsidDel="00000000" w:rsidR="00000000" w:rsidRPr="00000000">
        <w:rPr>
          <w:rtl w:val="0"/>
        </w:rPr>
      </w:r>
    </w:p>
    <w:p w:rsidR="00000000" w:rsidDel="00000000" w:rsidP="00000000" w:rsidRDefault="00000000" w:rsidRPr="00000000" w14:paraId="00000245">
      <w:pPr>
        <w:spacing w:line="276" w:lineRule="auto"/>
        <w:contextualSpacing w:val="0"/>
        <w:rPr/>
      </w:pPr>
      <w:r w:rsidDel="00000000" w:rsidR="00000000" w:rsidRPr="00000000">
        <w:rPr>
          <w:rFonts w:ascii="Arial Unicode MS" w:cs="Arial Unicode MS" w:eastAsia="Arial Unicode MS" w:hAnsi="Arial Unicode MS"/>
          <w:rtl w:val="0"/>
        </w:rPr>
        <w:t xml:space="preserve">3.Golem Factory GmbH 地址和团队地址持仓排名分别为第 1 和第 5 ，共计占15.2436%，被操纵风险较低。</w:t>
      </w:r>
      <w:r w:rsidDel="00000000" w:rsidR="00000000" w:rsidRPr="00000000">
        <w:rPr/>
        <w:drawing>
          <wp:inline distB="114300" distT="114300" distL="114300" distR="114300">
            <wp:extent cx="5276850" cy="1219200"/>
            <wp:effectExtent b="0" l="0" r="0" t="0"/>
            <wp:docPr id="29" name="image73.png"/>
            <a:graphic>
              <a:graphicData uri="http://schemas.openxmlformats.org/drawingml/2006/picture">
                <pic:pic>
                  <pic:nvPicPr>
                    <pic:cNvPr id="0" name="image73.png"/>
                    <pic:cNvPicPr preferRelativeResize="0"/>
                  </pic:nvPicPr>
                  <pic:blipFill>
                    <a:blip r:embed="rId44"/>
                    <a:srcRect b="0" l="0" r="0" t="0"/>
                    <a:stretch>
                      <a:fillRect/>
                    </a:stretch>
                  </pic:blipFill>
                  <pic:spPr>
                    <a:xfrm>
                      <a:off x="0" y="0"/>
                      <a:ext cx="5276850" cy="1219200"/>
                    </a:xfrm>
                    <a:prstGeom prst="rect"/>
                    <a:ln/>
                  </pic:spPr>
                </pic:pic>
              </a:graphicData>
            </a:graphic>
          </wp:inline>
        </w:drawing>
      </w:r>
      <w:r w:rsidDel="00000000" w:rsidR="00000000" w:rsidRPr="00000000">
        <w:rPr>
          <w:rtl w:val="0"/>
        </w:rPr>
      </w:r>
    </w:p>
    <w:p w:rsidR="00000000" w:rsidDel="00000000" w:rsidP="00000000" w:rsidRDefault="00000000" w:rsidRPr="00000000" w14:paraId="00000246">
      <w:pPr>
        <w:spacing w:line="276" w:lineRule="auto"/>
        <w:contextualSpacing w:val="0"/>
        <w:rPr>
          <w:rFonts w:ascii="Arimo" w:cs="Arimo" w:eastAsia="Arimo" w:hAnsi="Arimo"/>
          <w:b w:val="1"/>
        </w:rPr>
      </w:pPr>
      <w:r w:rsidDel="00000000" w:rsidR="00000000" w:rsidRPr="00000000">
        <w:rPr>
          <w:rFonts w:ascii="Arimo" w:cs="Arimo" w:eastAsia="Arimo" w:hAnsi="Arimo"/>
          <w:b w:val="1"/>
        </w:rPr>
        <w:drawing>
          <wp:inline distB="114300" distT="114300" distL="114300" distR="114300">
            <wp:extent cx="5276850" cy="2133600"/>
            <wp:effectExtent b="0" l="0" r="0" t="0"/>
            <wp:docPr id="28" name="image72.png"/>
            <a:graphic>
              <a:graphicData uri="http://schemas.openxmlformats.org/drawingml/2006/picture">
                <pic:pic>
                  <pic:nvPicPr>
                    <pic:cNvPr id="0" name="image72.png"/>
                    <pic:cNvPicPr preferRelativeResize="0"/>
                  </pic:nvPicPr>
                  <pic:blipFill>
                    <a:blip r:embed="rId45"/>
                    <a:srcRect b="0" l="0" r="0" t="0"/>
                    <a:stretch>
                      <a:fillRect/>
                    </a:stretch>
                  </pic:blipFill>
                  <pic:spPr>
                    <a:xfrm>
                      <a:off x="0" y="0"/>
                      <a:ext cx="5276850"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247">
      <w:pPr>
        <w:spacing w:line="276" w:lineRule="auto"/>
        <w:contextualSpacing w:val="0"/>
        <w:rPr>
          <w:rFonts w:ascii="Arimo" w:cs="Arimo" w:eastAsia="Arimo" w:hAnsi="Arimo"/>
          <w:b w:val="1"/>
        </w:rPr>
      </w:pPr>
      <w:r w:rsidDel="00000000" w:rsidR="00000000" w:rsidRPr="00000000">
        <w:rPr>
          <w:rtl w:val="0"/>
        </w:rPr>
      </w:r>
    </w:p>
    <w:p w:rsidR="00000000" w:rsidDel="00000000" w:rsidP="00000000" w:rsidRDefault="00000000" w:rsidRPr="00000000" w14:paraId="00000248">
      <w:pPr>
        <w:spacing w:line="276" w:lineRule="auto"/>
        <w:contextualSpacing w:val="0"/>
        <w:rPr>
          <w:b w:val="1"/>
        </w:rPr>
      </w:pPr>
      <w:r w:rsidDel="00000000" w:rsidR="00000000" w:rsidRPr="00000000">
        <w:rPr>
          <w:rFonts w:ascii="Arial Unicode MS" w:cs="Arial Unicode MS" w:eastAsia="Arial Unicode MS" w:hAnsi="Arial Unicode MS"/>
          <w:b w:val="1"/>
          <w:rtl w:val="0"/>
        </w:rPr>
        <w:t xml:space="preserve">总体而言，GNT 持仓集中度低，被操纵风险低。仓位透明度较高，代币通过众筹合约自动生成并按序分配，团队和公司筹码按期锁定，与最初计划一致。公司和团队持仓占比共计 15.2436%，被操纵风险较低</w:t>
      </w:r>
      <w:r w:rsidDel="00000000" w:rsidR="00000000" w:rsidRPr="00000000">
        <w:rPr>
          <w:rFonts w:ascii="Arial Unicode MS" w:cs="Arial Unicode MS" w:eastAsia="Arial Unicode MS" w:hAnsi="Arial Unicode MS"/>
          <w:b w:val="1"/>
          <w:rtl w:val="0"/>
        </w:rPr>
        <w:t xml:space="preserve">。</w:t>
      </w:r>
    </w:p>
    <w:p w:rsidR="00000000" w:rsidDel="00000000" w:rsidP="00000000" w:rsidRDefault="00000000" w:rsidRPr="00000000" w14:paraId="00000249">
      <w:pPr>
        <w:spacing w:line="276" w:lineRule="auto"/>
        <w:contextualSpacing w:val="0"/>
        <w:rPr/>
      </w:pPr>
      <w:r w:rsidDel="00000000" w:rsidR="00000000" w:rsidRPr="00000000">
        <w:rPr>
          <w:rtl w:val="0"/>
        </w:rPr>
      </w:r>
    </w:p>
    <w:p w:rsidR="00000000" w:rsidDel="00000000" w:rsidP="00000000" w:rsidRDefault="00000000" w:rsidRPr="00000000" w14:paraId="0000024A">
      <w:pPr>
        <w:spacing w:line="276" w:lineRule="auto"/>
        <w:contextualSpacing w:val="0"/>
        <w:rPr/>
      </w:pPr>
      <w:r w:rsidDel="00000000" w:rsidR="00000000" w:rsidRPr="00000000">
        <w:rPr>
          <w:rtl w:val="0"/>
        </w:rPr>
      </w:r>
    </w:p>
    <w:p w:rsidR="00000000" w:rsidDel="00000000" w:rsidP="00000000" w:rsidRDefault="00000000" w:rsidRPr="00000000" w14:paraId="0000024B">
      <w:pPr>
        <w:spacing w:line="276" w:lineRule="auto"/>
        <w:contextualSpacing w:val="0"/>
        <w:rPr/>
      </w:pPr>
      <w:r w:rsidDel="00000000" w:rsidR="00000000" w:rsidRPr="00000000">
        <w:rPr>
          <w:rtl w:val="0"/>
        </w:rPr>
      </w:r>
    </w:p>
    <w:p w:rsidR="00000000" w:rsidDel="00000000" w:rsidP="00000000" w:rsidRDefault="00000000" w:rsidRPr="00000000" w14:paraId="0000024C">
      <w:pPr>
        <w:pStyle w:val="Heading4"/>
        <w:spacing w:line="276" w:lineRule="auto"/>
        <w:contextualSpacing w:val="0"/>
        <w:rPr>
          <w:rFonts w:ascii="微软雅黑" w:cs="微软雅黑" w:eastAsia="微软雅黑" w:hAnsi="微软雅黑"/>
          <w:sz w:val="24"/>
          <w:szCs w:val="24"/>
        </w:rPr>
      </w:pPr>
      <w:bookmarkStart w:colFirst="0" w:colLast="0" w:name="_2et92p0" w:id="37"/>
      <w:bookmarkEnd w:id="37"/>
      <w:r w:rsidDel="00000000" w:rsidR="00000000" w:rsidRPr="00000000">
        <w:rPr>
          <w:rFonts w:ascii="微软雅黑" w:cs="微软雅黑" w:eastAsia="微软雅黑" w:hAnsi="微软雅黑"/>
          <w:sz w:val="24"/>
          <w:szCs w:val="24"/>
          <w:rtl w:val="0"/>
        </w:rPr>
        <w:t xml:space="preserve">市场表现</w:t>
      </w:r>
    </w:p>
    <w:p w:rsidR="00000000" w:rsidDel="00000000" w:rsidP="00000000" w:rsidRDefault="00000000" w:rsidRPr="00000000" w14:paraId="0000024D">
      <w:pPr>
        <w:spacing w:line="276" w:lineRule="auto"/>
        <w:contextualSpacing w:val="0"/>
        <w:rPr/>
      </w:pPr>
      <w:r w:rsidDel="00000000" w:rsidR="00000000" w:rsidRPr="00000000">
        <w:rPr>
          <w:rtl w:val="0"/>
        </w:rPr>
      </w:r>
    </w:p>
    <w:p w:rsidR="00000000" w:rsidDel="00000000" w:rsidP="00000000" w:rsidRDefault="00000000" w:rsidRPr="00000000" w14:paraId="0000024E">
      <w:pPr>
        <w:spacing w:line="276" w:lineRule="auto"/>
        <w:contextualSpacing w:val="0"/>
        <w:rPr/>
      </w:pPr>
      <w:r w:rsidDel="00000000" w:rsidR="00000000" w:rsidRPr="00000000">
        <w:rPr/>
        <w:drawing>
          <wp:inline distB="114300" distT="114300" distL="114300" distR="114300">
            <wp:extent cx="4900613" cy="3361431"/>
            <wp:effectExtent b="0" l="0" r="0" t="0"/>
            <wp:docPr id="21" name="image65.jpg"/>
            <a:graphic>
              <a:graphicData uri="http://schemas.openxmlformats.org/drawingml/2006/picture">
                <pic:pic>
                  <pic:nvPicPr>
                    <pic:cNvPr id="0" name="image65.jpg"/>
                    <pic:cNvPicPr preferRelativeResize="0"/>
                  </pic:nvPicPr>
                  <pic:blipFill>
                    <a:blip r:embed="rId46"/>
                    <a:srcRect b="0" l="0" r="0" t="0"/>
                    <a:stretch>
                      <a:fillRect/>
                    </a:stretch>
                  </pic:blipFill>
                  <pic:spPr>
                    <a:xfrm>
                      <a:off x="0" y="0"/>
                      <a:ext cx="4900613" cy="3361431"/>
                    </a:xfrm>
                    <a:prstGeom prst="rect"/>
                    <a:ln/>
                  </pic:spPr>
                </pic:pic>
              </a:graphicData>
            </a:graphic>
          </wp:inline>
        </w:drawing>
      </w:r>
      <w:r w:rsidDel="00000000" w:rsidR="00000000" w:rsidRPr="00000000">
        <w:rPr>
          <w:rtl w:val="0"/>
        </w:rPr>
      </w:r>
    </w:p>
    <w:p w:rsidR="00000000" w:rsidDel="00000000" w:rsidP="00000000" w:rsidRDefault="00000000" w:rsidRPr="00000000" w14:paraId="0000024F">
      <w:pPr>
        <w:spacing w:line="276" w:lineRule="auto"/>
        <w:contextualSpacing w:val="0"/>
        <w:rPr/>
      </w:pPr>
      <w:r w:rsidDel="00000000" w:rsidR="00000000" w:rsidRPr="00000000">
        <w:rPr>
          <w:rFonts w:ascii="微软雅黑" w:cs="微软雅黑" w:eastAsia="微软雅黑" w:hAnsi="微软雅黑"/>
          <w:rtl w:val="0"/>
        </w:rPr>
        <w:t xml:space="preserve">从</w:t>
      </w:r>
      <w:r w:rsidDel="00000000" w:rsidR="00000000" w:rsidRPr="00000000">
        <w:rPr>
          <w:rFonts w:ascii="Arimo" w:cs="Arimo" w:eastAsia="Arimo" w:hAnsi="Arimo"/>
          <w:rtl w:val="0"/>
        </w:rPr>
        <w:t xml:space="preserve"> Coinmarketcap </w:t>
      </w:r>
      <w:r w:rsidDel="00000000" w:rsidR="00000000" w:rsidRPr="00000000">
        <w:rPr>
          <w:rFonts w:ascii="微软雅黑" w:cs="微软雅黑" w:eastAsia="微软雅黑" w:hAnsi="微软雅黑"/>
          <w:rtl w:val="0"/>
        </w:rPr>
        <w:t xml:space="preserve">的全市场走势图来看，GNT 从上市交易以来，价格经历几次大幅波动，分别发生在 2017 年 6 月，2018 年 1 月，4 月及 5 月。其中 2018 年 4 月及 5 月两次上涨都伴有巨大的成交量，2018 年 5 月 4 日当日成交量更是达到 567,589,000 美元，但价格并未创出新高，有拉高出货的嫌疑。</w:t>
      </w:r>
      <w:r w:rsidDel="00000000" w:rsidR="00000000" w:rsidRPr="00000000">
        <w:rPr>
          <w:rtl w:val="0"/>
        </w:rPr>
      </w:r>
    </w:p>
    <w:p w:rsidR="00000000" w:rsidDel="00000000" w:rsidP="00000000" w:rsidRDefault="00000000" w:rsidRPr="00000000" w14:paraId="00000250">
      <w:pPr>
        <w:spacing w:line="276" w:lineRule="auto"/>
        <w:contextualSpacing w:val="0"/>
        <w:rPr>
          <w:rFonts w:ascii="微软雅黑" w:cs="微软雅黑" w:eastAsia="微软雅黑" w:hAnsi="微软雅黑"/>
          <w:b w:val="1"/>
        </w:rPr>
      </w:pPr>
      <w:r w:rsidDel="00000000" w:rsidR="00000000" w:rsidRPr="00000000">
        <w:rPr>
          <w:rtl w:val="0"/>
        </w:rPr>
      </w:r>
    </w:p>
    <w:p w:rsidR="00000000" w:rsidDel="00000000" w:rsidP="00000000" w:rsidRDefault="00000000" w:rsidRPr="00000000" w14:paraId="00000251">
      <w:pPr>
        <w:spacing w:line="276" w:lineRule="auto"/>
        <w:contextualSpacing w:val="0"/>
        <w:rPr>
          <w:rFonts w:ascii="微软雅黑" w:cs="微软雅黑" w:eastAsia="微软雅黑" w:hAnsi="微软雅黑"/>
          <w:b w:val="1"/>
        </w:rPr>
      </w:pPr>
      <w:r w:rsidDel="00000000" w:rsidR="00000000" w:rsidRPr="00000000">
        <w:rPr>
          <w:rFonts w:ascii="微软雅黑" w:cs="微软雅黑" w:eastAsia="微软雅黑" w:hAnsi="微软雅黑"/>
          <w:b w:val="1"/>
        </w:rPr>
        <w:drawing>
          <wp:inline distB="114300" distT="114300" distL="114300" distR="114300">
            <wp:extent cx="5276850" cy="3086100"/>
            <wp:effectExtent b="0" l="0" r="0" t="0"/>
            <wp:docPr id="34" name="image78.png"/>
            <a:graphic>
              <a:graphicData uri="http://schemas.openxmlformats.org/drawingml/2006/picture">
                <pic:pic>
                  <pic:nvPicPr>
                    <pic:cNvPr id="0" name="image78.png"/>
                    <pic:cNvPicPr preferRelativeResize="0"/>
                  </pic:nvPicPr>
                  <pic:blipFill>
                    <a:blip r:embed="rId47"/>
                    <a:srcRect b="0" l="0" r="0" t="0"/>
                    <a:stretch>
                      <a:fillRect/>
                    </a:stretch>
                  </pic:blipFill>
                  <pic:spPr>
                    <a:xfrm>
                      <a:off x="0" y="0"/>
                      <a:ext cx="527685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252">
      <w:pPr>
        <w:spacing w:line="276" w:lineRule="auto"/>
        <w:contextualSpacing w:val="0"/>
        <w:rPr>
          <w:rFonts w:ascii="微软雅黑" w:cs="微软雅黑" w:eastAsia="微软雅黑" w:hAnsi="微软雅黑"/>
        </w:rPr>
      </w:pPr>
      <w:r w:rsidDel="00000000" w:rsidR="00000000" w:rsidRPr="00000000">
        <w:rPr>
          <w:rFonts w:ascii="微软雅黑" w:cs="微软雅黑" w:eastAsia="微软雅黑" w:hAnsi="微软雅黑"/>
          <w:rtl w:val="0"/>
        </w:rPr>
        <w:t xml:space="preserve">根据 </w:t>
      </w:r>
      <w:r w:rsidDel="00000000" w:rsidR="00000000" w:rsidRPr="00000000">
        <w:rPr>
          <w:rFonts w:ascii="Arial Unicode MS" w:cs="Arial Unicode MS" w:eastAsia="Arial Unicode MS" w:hAnsi="Arial Unicode MS"/>
          <w:rtl w:val="0"/>
        </w:rPr>
        <w:t xml:space="preserve">Etherscan 数据，</w:t>
      </w:r>
      <w:r w:rsidDel="00000000" w:rsidR="00000000" w:rsidRPr="00000000">
        <w:rPr>
          <w:rFonts w:ascii="微软雅黑" w:cs="微软雅黑" w:eastAsia="微软雅黑" w:hAnsi="微软雅黑"/>
          <w:rtl w:val="0"/>
        </w:rPr>
        <w:t xml:space="preserve">上图显示了 GNT 价格与 ICO 价格之间的关系。可以看出，上市经过 4 个月的盘面整理，GNT 价格快速上升并远离 ICO 价格，尽管经历几次较大价格下跌，但一直处于 ICO 价格之上。</w:t>
      </w:r>
    </w:p>
    <w:p w:rsidR="00000000" w:rsidDel="00000000" w:rsidP="00000000" w:rsidRDefault="00000000" w:rsidRPr="00000000" w14:paraId="00000253">
      <w:pPr>
        <w:spacing w:line="276" w:lineRule="auto"/>
        <w:contextualSpacing w:val="0"/>
        <w:rPr>
          <w:rFonts w:ascii="微软雅黑" w:cs="微软雅黑" w:eastAsia="微软雅黑" w:hAnsi="微软雅黑"/>
        </w:rPr>
      </w:pPr>
      <w:r w:rsidDel="00000000" w:rsidR="00000000" w:rsidRPr="00000000">
        <w:rPr>
          <w:rtl w:val="0"/>
        </w:rPr>
      </w:r>
    </w:p>
    <w:p w:rsidR="00000000" w:rsidDel="00000000" w:rsidP="00000000" w:rsidRDefault="00000000" w:rsidRPr="00000000" w14:paraId="00000254">
      <w:pPr>
        <w:spacing w:line="276" w:lineRule="auto"/>
        <w:contextualSpacing w:val="0"/>
        <w:rPr>
          <w:color w:val="ff0000"/>
        </w:rPr>
      </w:pPr>
      <w:r w:rsidDel="00000000" w:rsidR="00000000" w:rsidRPr="00000000">
        <w:rPr>
          <w:rFonts w:ascii="微软雅黑" w:cs="微软雅黑" w:eastAsia="微软雅黑" w:hAnsi="微软雅黑"/>
        </w:rPr>
        <w:drawing>
          <wp:inline distB="114300" distT="114300" distL="114300" distR="114300">
            <wp:extent cx="5276850" cy="3073400"/>
            <wp:effectExtent b="0" l="0" r="0" t="0"/>
            <wp:docPr id="17" name="image60.png"/>
            <a:graphic>
              <a:graphicData uri="http://schemas.openxmlformats.org/drawingml/2006/picture">
                <pic:pic>
                  <pic:nvPicPr>
                    <pic:cNvPr id="0" name="image60.png"/>
                    <pic:cNvPicPr preferRelativeResize="0"/>
                  </pic:nvPicPr>
                  <pic:blipFill>
                    <a:blip r:embed="rId48"/>
                    <a:srcRect b="0" l="0" r="0" t="0"/>
                    <a:stretch>
                      <a:fillRect/>
                    </a:stretch>
                  </pic:blipFill>
                  <pic:spPr>
                    <a:xfrm>
                      <a:off x="0" y="0"/>
                      <a:ext cx="527685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255">
      <w:pPr>
        <w:spacing w:line="276" w:lineRule="auto"/>
        <w:ind w:left="220"/>
        <w:contextualSpacing w:val="0"/>
        <w:rPr>
          <w:rFonts w:ascii="微软雅黑" w:cs="微软雅黑" w:eastAsia="微软雅黑" w:hAnsi="微软雅黑"/>
        </w:rPr>
      </w:pPr>
      <w:r w:rsidDel="00000000" w:rsidR="00000000" w:rsidRPr="00000000">
        <w:rPr>
          <w:rFonts w:ascii="微软雅黑" w:cs="微软雅黑" w:eastAsia="微软雅黑" w:hAnsi="微软雅黑"/>
          <w:rtl w:val="0"/>
        </w:rPr>
        <w:t xml:space="preserve">上图为 </w:t>
      </w:r>
      <w:r w:rsidDel="00000000" w:rsidR="00000000" w:rsidRPr="00000000">
        <w:rPr>
          <w:sz w:val="23"/>
          <w:szCs w:val="23"/>
          <w:highlight w:val="white"/>
          <w:rtl w:val="0"/>
        </w:rPr>
        <w:t xml:space="preserve">Bithumb</w:t>
      </w:r>
      <w:r w:rsidDel="00000000" w:rsidR="00000000" w:rsidRPr="00000000">
        <w:rPr>
          <w:rFonts w:ascii="微软雅黑" w:cs="微软雅黑" w:eastAsia="微软雅黑" w:hAnsi="微软雅黑"/>
          <w:rtl w:val="0"/>
        </w:rPr>
        <w:t xml:space="preserve"> 交易所显示的 GNT/KRW 交易对的日线图，跟同时期</w:t>
      </w:r>
      <w:r w:rsidDel="00000000" w:rsidR="00000000" w:rsidRPr="00000000">
        <w:rPr>
          <w:rFonts w:ascii="Arimo" w:cs="Arimo" w:eastAsia="Arimo" w:hAnsi="Arimo"/>
          <w:rtl w:val="0"/>
        </w:rPr>
        <w:t xml:space="preserve"> Coinmarketcap</w:t>
      </w:r>
      <w:r w:rsidDel="00000000" w:rsidR="00000000" w:rsidRPr="00000000">
        <w:rPr>
          <w:rFonts w:ascii="微软雅黑" w:cs="微软雅黑" w:eastAsia="微软雅黑" w:hAnsi="微软雅黑"/>
          <w:rtl w:val="0"/>
        </w:rPr>
        <w:t xml:space="preserve"> </w:t>
      </w:r>
    </w:p>
    <w:p w:rsidR="00000000" w:rsidDel="00000000" w:rsidP="00000000" w:rsidRDefault="00000000" w:rsidRPr="00000000" w14:paraId="00000256">
      <w:pPr>
        <w:spacing w:line="276" w:lineRule="auto"/>
        <w:ind w:left="220"/>
        <w:contextualSpacing w:val="0"/>
        <w:rPr>
          <w:rFonts w:ascii="微软雅黑" w:cs="微软雅黑" w:eastAsia="微软雅黑" w:hAnsi="微软雅黑"/>
        </w:rPr>
      </w:pPr>
      <w:r w:rsidDel="00000000" w:rsidR="00000000" w:rsidRPr="00000000">
        <w:rPr>
          <w:rFonts w:ascii="微软雅黑" w:cs="微软雅黑" w:eastAsia="微软雅黑" w:hAnsi="微软雅黑"/>
          <w:rtl w:val="0"/>
        </w:rPr>
        <w:t xml:space="preserve">上显示的全市场价格走势有一定的出入。因为单个交易所的单个交易对并不能完全反</w:t>
      </w:r>
    </w:p>
    <w:p w:rsidR="00000000" w:rsidDel="00000000" w:rsidP="00000000" w:rsidRDefault="00000000" w:rsidRPr="00000000" w14:paraId="00000257">
      <w:pPr>
        <w:spacing w:line="276" w:lineRule="auto"/>
        <w:ind w:left="220"/>
        <w:contextualSpacing w:val="0"/>
        <w:rPr>
          <w:rFonts w:ascii="微软雅黑" w:cs="微软雅黑" w:eastAsia="微软雅黑" w:hAnsi="微软雅黑"/>
        </w:rPr>
      </w:pPr>
      <w:r w:rsidDel="00000000" w:rsidR="00000000" w:rsidRPr="00000000">
        <w:rPr>
          <w:rFonts w:ascii="微软雅黑" w:cs="微软雅黑" w:eastAsia="微软雅黑" w:hAnsi="微软雅黑"/>
          <w:rtl w:val="0"/>
        </w:rPr>
        <w:t xml:space="preserve">映整个 GNT 交易市场状况，因而价格风险相对更大。</w:t>
      </w:r>
    </w:p>
    <w:p w:rsidR="00000000" w:rsidDel="00000000" w:rsidP="00000000" w:rsidRDefault="00000000" w:rsidRPr="00000000" w14:paraId="00000258">
      <w:pPr>
        <w:spacing w:line="276" w:lineRule="auto"/>
        <w:ind w:left="220"/>
        <w:contextualSpacing w:val="0"/>
        <w:rPr>
          <w:rFonts w:ascii="微软雅黑" w:cs="微软雅黑" w:eastAsia="微软雅黑" w:hAnsi="微软雅黑"/>
        </w:rPr>
      </w:pPr>
      <w:r w:rsidDel="00000000" w:rsidR="00000000" w:rsidRPr="00000000">
        <w:rPr>
          <w:rFonts w:ascii="微软雅黑" w:cs="微软雅黑" w:eastAsia="微软雅黑" w:hAnsi="微软雅黑"/>
        </w:rPr>
        <w:drawing>
          <wp:inline distB="114300" distT="114300" distL="114300" distR="114300">
            <wp:extent cx="5110163" cy="2693443"/>
            <wp:effectExtent b="0" l="0" r="0" t="0"/>
            <wp:docPr id="25" name="image69.png"/>
            <a:graphic>
              <a:graphicData uri="http://schemas.openxmlformats.org/drawingml/2006/picture">
                <pic:pic>
                  <pic:nvPicPr>
                    <pic:cNvPr id="0" name="image69.png"/>
                    <pic:cNvPicPr preferRelativeResize="0"/>
                  </pic:nvPicPr>
                  <pic:blipFill>
                    <a:blip r:embed="rId49"/>
                    <a:srcRect b="0" l="0" r="0" t="0"/>
                    <a:stretch>
                      <a:fillRect/>
                    </a:stretch>
                  </pic:blipFill>
                  <pic:spPr>
                    <a:xfrm>
                      <a:off x="0" y="0"/>
                      <a:ext cx="5110163" cy="2693443"/>
                    </a:xfrm>
                    <a:prstGeom prst="rect"/>
                    <a:ln/>
                  </pic:spPr>
                </pic:pic>
              </a:graphicData>
            </a:graphic>
          </wp:inline>
        </w:drawing>
      </w:r>
      <w:r w:rsidDel="00000000" w:rsidR="00000000" w:rsidRPr="00000000">
        <w:rPr>
          <w:rtl w:val="0"/>
        </w:rPr>
      </w:r>
    </w:p>
    <w:p w:rsidR="00000000" w:rsidDel="00000000" w:rsidP="00000000" w:rsidRDefault="00000000" w:rsidRPr="00000000" w14:paraId="00000259">
      <w:pPr>
        <w:spacing w:line="276" w:lineRule="auto"/>
        <w:ind w:left="220"/>
        <w:contextualSpacing w:val="0"/>
        <w:rPr>
          <w:rFonts w:ascii="微软雅黑" w:cs="微软雅黑" w:eastAsia="微软雅黑" w:hAnsi="微软雅黑"/>
        </w:rPr>
      </w:pPr>
      <w:r w:rsidDel="00000000" w:rsidR="00000000" w:rsidRPr="00000000">
        <w:rPr>
          <w:rtl w:val="0"/>
        </w:rPr>
      </w:r>
    </w:p>
    <w:p w:rsidR="00000000" w:rsidDel="00000000" w:rsidP="00000000" w:rsidRDefault="00000000" w:rsidRPr="00000000" w14:paraId="0000025A">
      <w:pPr>
        <w:spacing w:line="276" w:lineRule="auto"/>
        <w:ind w:left="220"/>
        <w:contextualSpacing w:val="0"/>
        <w:rPr>
          <w:rFonts w:ascii="微软雅黑" w:cs="微软雅黑" w:eastAsia="微软雅黑" w:hAnsi="微软雅黑"/>
        </w:rPr>
      </w:pPr>
      <w:r w:rsidDel="00000000" w:rsidR="00000000" w:rsidRPr="00000000">
        <w:rPr>
          <w:rFonts w:ascii="微软雅黑" w:cs="微软雅黑" w:eastAsia="微软雅黑" w:hAnsi="微软雅黑"/>
          <w:rtl w:val="0"/>
        </w:rPr>
        <w:t xml:space="preserve">上图为 OKEx 交易所显示的 GNT/USDT 交易对的日线图，价格走势跟同时期的 </w:t>
      </w:r>
    </w:p>
    <w:p w:rsidR="00000000" w:rsidDel="00000000" w:rsidP="00000000" w:rsidRDefault="00000000" w:rsidRPr="00000000" w14:paraId="0000025B">
      <w:pPr>
        <w:spacing w:line="276" w:lineRule="auto"/>
        <w:ind w:left="220"/>
        <w:contextualSpacing w:val="0"/>
        <w:rPr>
          <w:rFonts w:ascii="Arimo" w:cs="Arimo" w:eastAsia="Arimo" w:hAnsi="Arimo"/>
        </w:rPr>
      </w:pPr>
      <w:r w:rsidDel="00000000" w:rsidR="00000000" w:rsidRPr="00000000">
        <w:rPr>
          <w:rFonts w:ascii="Arial Unicode MS" w:cs="Arial Unicode MS" w:eastAsia="Arial Unicode MS" w:hAnsi="Arial Unicode MS"/>
          <w:rtl w:val="0"/>
        </w:rPr>
        <w:t xml:space="preserve">Coinmarketcap 数据基本一致。但值得一提的是在 2018 年 4 月 13 日，出现一次</w:t>
      </w:r>
    </w:p>
    <w:p w:rsidR="00000000" w:rsidDel="00000000" w:rsidP="00000000" w:rsidRDefault="00000000" w:rsidRPr="00000000" w14:paraId="0000025C">
      <w:pPr>
        <w:spacing w:line="276" w:lineRule="auto"/>
        <w:ind w:left="220"/>
        <w:contextualSpacing w:val="0"/>
        <w:rPr>
          <w:rFonts w:ascii="微软雅黑" w:cs="微软雅黑" w:eastAsia="微软雅黑" w:hAnsi="微软雅黑"/>
        </w:rPr>
      </w:pPr>
      <w:r w:rsidDel="00000000" w:rsidR="00000000" w:rsidRPr="00000000">
        <w:rPr>
          <w:rFonts w:ascii="Arial Unicode MS" w:cs="Arial Unicode MS" w:eastAsia="Arial Unicode MS" w:hAnsi="Arial Unicode MS"/>
          <w:rtl w:val="0"/>
        </w:rPr>
        <w:t xml:space="preserve">446% 的巨大振幅，且伴有 519 万的成交量，有操纵市场的嫌疑。</w:t>
      </w:r>
      <w:r w:rsidDel="00000000" w:rsidR="00000000" w:rsidRPr="00000000">
        <w:rPr>
          <w:rtl w:val="0"/>
        </w:rPr>
      </w:r>
    </w:p>
    <w:p w:rsidR="00000000" w:rsidDel="00000000" w:rsidP="00000000" w:rsidRDefault="00000000" w:rsidRPr="00000000" w14:paraId="0000025D">
      <w:pPr>
        <w:spacing w:line="276" w:lineRule="auto"/>
        <w:ind w:left="220"/>
        <w:contextualSpacing w:val="0"/>
        <w:rPr>
          <w:rFonts w:ascii="微软雅黑" w:cs="微软雅黑" w:eastAsia="微软雅黑" w:hAnsi="微软雅黑"/>
        </w:rPr>
      </w:pPr>
      <w:r w:rsidDel="00000000" w:rsidR="00000000" w:rsidRPr="00000000">
        <w:rPr>
          <w:rtl w:val="0"/>
        </w:rPr>
      </w:r>
    </w:p>
    <w:p w:rsidR="00000000" w:rsidDel="00000000" w:rsidP="00000000" w:rsidRDefault="00000000" w:rsidRPr="00000000" w14:paraId="0000025E">
      <w:pPr>
        <w:spacing w:line="276" w:lineRule="auto"/>
        <w:ind w:left="220"/>
        <w:contextualSpacing w:val="0"/>
        <w:rPr>
          <w:rFonts w:ascii="微软雅黑" w:cs="微软雅黑" w:eastAsia="微软雅黑" w:hAnsi="微软雅黑"/>
          <w:b w:val="1"/>
        </w:rPr>
      </w:pPr>
      <w:r w:rsidDel="00000000" w:rsidR="00000000" w:rsidRPr="00000000">
        <w:rPr>
          <w:rFonts w:ascii="微软雅黑" w:cs="微软雅黑" w:eastAsia="微软雅黑" w:hAnsi="微软雅黑"/>
          <w:b w:val="1"/>
          <w:rtl w:val="0"/>
        </w:rPr>
        <w:t xml:space="preserve">综上所述，币值方面，GNT</w:t>
      </w:r>
      <w:r w:rsidDel="00000000" w:rsidR="00000000" w:rsidRPr="00000000">
        <w:rPr>
          <w:rFonts w:ascii="Arimo" w:cs="Arimo" w:eastAsia="Arimo" w:hAnsi="Arimo"/>
          <w:b w:val="1"/>
          <w:rtl w:val="0"/>
        </w:rPr>
        <w:t xml:space="preserve"> </w:t>
      </w:r>
      <w:r w:rsidDel="00000000" w:rsidR="00000000" w:rsidRPr="00000000">
        <w:rPr>
          <w:rFonts w:ascii="微软雅黑" w:cs="微软雅黑" w:eastAsia="微软雅黑" w:hAnsi="微软雅黑"/>
          <w:b w:val="1"/>
          <w:rtl w:val="0"/>
        </w:rPr>
        <w:t xml:space="preserve">覆盖交易所较多，交易对较多，换手率适中，流通性风险</w:t>
      </w:r>
    </w:p>
    <w:p w:rsidR="00000000" w:rsidDel="00000000" w:rsidP="00000000" w:rsidRDefault="00000000" w:rsidRPr="00000000" w14:paraId="0000025F">
      <w:pPr>
        <w:spacing w:line="276" w:lineRule="auto"/>
        <w:ind w:left="220"/>
        <w:contextualSpacing w:val="0"/>
        <w:rPr>
          <w:rFonts w:ascii="微软雅黑" w:cs="微软雅黑" w:eastAsia="微软雅黑" w:hAnsi="微软雅黑"/>
          <w:b w:val="1"/>
        </w:rPr>
      </w:pPr>
      <w:r w:rsidDel="00000000" w:rsidR="00000000" w:rsidRPr="00000000">
        <w:rPr>
          <w:rFonts w:ascii="微软雅黑" w:cs="微软雅黑" w:eastAsia="微软雅黑" w:hAnsi="微软雅黑"/>
          <w:b w:val="1"/>
          <w:rtl w:val="0"/>
        </w:rPr>
        <w:t xml:space="preserve">中性；持仓分布方面，筹码集中度较低，被操纵风险较低，分配执行透明，跟计划一</w:t>
      </w:r>
    </w:p>
    <w:p w:rsidR="00000000" w:rsidDel="00000000" w:rsidP="00000000" w:rsidRDefault="00000000" w:rsidRPr="00000000" w14:paraId="00000260">
      <w:pPr>
        <w:spacing w:line="276" w:lineRule="auto"/>
        <w:ind w:left="220"/>
        <w:contextualSpacing w:val="0"/>
        <w:rPr>
          <w:rFonts w:ascii="微软雅黑" w:cs="微软雅黑" w:eastAsia="微软雅黑" w:hAnsi="微软雅黑"/>
          <w:b w:val="1"/>
        </w:rPr>
      </w:pPr>
      <w:r w:rsidDel="00000000" w:rsidR="00000000" w:rsidRPr="00000000">
        <w:rPr>
          <w:rFonts w:ascii="微软雅黑" w:cs="微软雅黑" w:eastAsia="微软雅黑" w:hAnsi="微软雅黑"/>
          <w:b w:val="1"/>
          <w:rtl w:val="0"/>
        </w:rPr>
        <w:t xml:space="preserve">致；市场表现方面，经历过几次较大幅度波动，目前价格处于 ICO 之上，盘面风险度</w:t>
      </w:r>
    </w:p>
    <w:p w:rsidR="00000000" w:rsidDel="00000000" w:rsidP="00000000" w:rsidRDefault="00000000" w:rsidRPr="00000000" w14:paraId="00000261">
      <w:pPr>
        <w:spacing w:line="276" w:lineRule="auto"/>
        <w:ind w:left="220"/>
        <w:contextualSpacing w:val="0"/>
        <w:rPr>
          <w:rFonts w:ascii="微软雅黑" w:cs="微软雅黑" w:eastAsia="微软雅黑" w:hAnsi="微软雅黑"/>
          <w:b w:val="1"/>
        </w:rPr>
      </w:pPr>
      <w:r w:rsidDel="00000000" w:rsidR="00000000" w:rsidRPr="00000000">
        <w:rPr>
          <w:rFonts w:ascii="微软雅黑" w:cs="微软雅黑" w:eastAsia="微软雅黑" w:hAnsi="微软雅黑"/>
          <w:b w:val="1"/>
          <w:rtl w:val="0"/>
        </w:rPr>
        <w:t xml:space="preserve">较低。</w:t>
      </w:r>
    </w:p>
    <w:p w:rsidR="00000000" w:rsidDel="00000000" w:rsidP="00000000" w:rsidRDefault="00000000" w:rsidRPr="00000000" w14:paraId="00000262">
      <w:pPr>
        <w:spacing w:line="276" w:lineRule="auto"/>
        <w:contextualSpacing w:val="0"/>
        <w:rPr/>
      </w:pPr>
      <w:r w:rsidDel="00000000" w:rsidR="00000000" w:rsidRPr="00000000">
        <w:rPr>
          <w:rtl w:val="0"/>
        </w:rPr>
      </w:r>
    </w:p>
    <w:p w:rsidR="00000000" w:rsidDel="00000000" w:rsidP="00000000" w:rsidRDefault="00000000" w:rsidRPr="00000000" w14:paraId="00000263">
      <w:pPr>
        <w:spacing w:line="276" w:lineRule="auto"/>
        <w:contextualSpacing w:val="0"/>
        <w:rPr/>
      </w:pPr>
      <w:r w:rsidDel="00000000" w:rsidR="00000000" w:rsidRPr="00000000">
        <w:rPr>
          <w:rtl w:val="0"/>
        </w:rPr>
      </w:r>
    </w:p>
    <w:p w:rsidR="00000000" w:rsidDel="00000000" w:rsidP="00000000" w:rsidRDefault="00000000" w:rsidRPr="00000000" w14:paraId="00000264">
      <w:pPr>
        <w:contextualSpacing w:val="0"/>
        <w:rPr/>
      </w:pPr>
      <w:r w:rsidDel="00000000" w:rsidR="00000000" w:rsidRPr="00000000">
        <w:rPr>
          <w:rtl w:val="0"/>
        </w:rPr>
      </w:r>
    </w:p>
    <w:p w:rsidR="00000000" w:rsidDel="00000000" w:rsidP="00000000" w:rsidRDefault="00000000" w:rsidRPr="00000000" w14:paraId="00000265">
      <w:pPr>
        <w:contextualSpacing w:val="0"/>
        <w:rPr/>
      </w:pPr>
      <w:r w:rsidDel="00000000" w:rsidR="00000000" w:rsidRPr="00000000">
        <w:rPr>
          <w:rtl w:val="0"/>
        </w:rPr>
      </w:r>
    </w:p>
    <w:p w:rsidR="00000000" w:rsidDel="00000000" w:rsidP="00000000" w:rsidRDefault="00000000" w:rsidRPr="00000000" w14:paraId="00000266">
      <w:pPr>
        <w:pStyle w:val="Heading2"/>
        <w:contextualSpacing w:val="0"/>
        <w:rPr>
          <w:sz w:val="60"/>
          <w:szCs w:val="60"/>
        </w:rPr>
      </w:pPr>
      <w:bookmarkStart w:colFirst="0" w:colLast="0" w:name="_gw3xlbdr06e9" w:id="38"/>
      <w:bookmarkEnd w:id="38"/>
      <w:r w:rsidDel="00000000" w:rsidR="00000000" w:rsidRPr="00000000">
        <w:rPr>
          <w:rFonts w:ascii="Arial Unicode MS" w:cs="Arial Unicode MS" w:eastAsia="Arial Unicode MS" w:hAnsi="Arial Unicode MS"/>
          <w:sz w:val="60"/>
          <w:szCs w:val="60"/>
          <w:rtl w:val="0"/>
        </w:rPr>
        <w:t xml:space="preserve">Outlook 展望</w:t>
      </w:r>
    </w:p>
    <w:p w:rsidR="00000000" w:rsidDel="00000000" w:rsidP="00000000" w:rsidRDefault="00000000" w:rsidRPr="00000000" w14:paraId="00000267">
      <w:pPr>
        <w:pStyle w:val="Heading3"/>
        <w:spacing w:line="360" w:lineRule="auto"/>
        <w:ind w:left="720" w:firstLine="0"/>
        <w:contextualSpacing w:val="0"/>
        <w:rPr/>
      </w:pPr>
      <w:bookmarkStart w:colFirst="0" w:colLast="0" w:name="_ipv7gffpclhk" w:id="39"/>
      <w:bookmarkEnd w:id="39"/>
      <w:r w:rsidDel="00000000" w:rsidR="00000000" w:rsidRPr="00000000">
        <w:rPr>
          <w:rFonts w:ascii="Arial Unicode MS" w:cs="Arial Unicode MS" w:eastAsia="Arial Unicode MS" w:hAnsi="Arial Unicode MS"/>
          <w:rtl w:val="0"/>
        </w:rPr>
        <w:t xml:space="preserve">宏观经济展望</w:t>
      </w:r>
    </w:p>
    <w:p w:rsidR="00000000" w:rsidDel="00000000" w:rsidP="00000000" w:rsidRDefault="00000000" w:rsidRPr="00000000" w14:paraId="00000268">
      <w:pPr>
        <w:contextualSpacing w:val="0"/>
        <w:rPr/>
      </w:pPr>
      <w:r w:rsidDel="00000000" w:rsidR="00000000" w:rsidRPr="00000000">
        <w:rPr>
          <w:rtl w:val="0"/>
        </w:rPr>
      </w:r>
    </w:p>
    <w:p w:rsidR="00000000" w:rsidDel="00000000" w:rsidP="00000000" w:rsidRDefault="00000000" w:rsidRPr="00000000" w14:paraId="00000269">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contextualSpacing w:val="0"/>
        <w:jc w:val="left"/>
        <w:rPr>
          <w:sz w:val="24"/>
          <w:szCs w:val="24"/>
        </w:rPr>
      </w:pPr>
      <w:r w:rsidDel="00000000" w:rsidR="00000000" w:rsidRPr="00000000">
        <w:rPr>
          <w:rFonts w:ascii="Arial Unicode MS" w:cs="Arial Unicode MS" w:eastAsia="Arial Unicode MS" w:hAnsi="Arial Unicode MS"/>
          <w:sz w:val="24"/>
          <w:szCs w:val="24"/>
          <w:rtl w:val="0"/>
        </w:rPr>
        <w:t xml:space="preserve">中国人民银行决定，从 2018 年 7 月 5 日起，再次下调国有大型商业银行、股份制商业银行、邮政储蓄银行、城市商业银行、非县域农村商业银行、外资银行人民币存款准备金率 0.5 个百分点，此次已经是央行年内第三次降准。6 月 19 日中国拟提升个税起征点至 5000 人民币，纳税总额将减少 1720 亿，国家多次缓解资金流动性。但目前商业银行大幅上调大额存单利率，及中国和中国香港银行间同业拆借利率都处于较高水平。皆表明市场整体资金流处于紧张状态。</w:t>
      </w:r>
    </w:p>
    <w:p w:rsidR="00000000" w:rsidDel="00000000" w:rsidP="00000000" w:rsidRDefault="00000000" w:rsidRPr="00000000" w14:paraId="0000026A">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contextualSpacing w:val="0"/>
        <w:jc w:val="left"/>
        <w:rPr>
          <w:sz w:val="24"/>
          <w:szCs w:val="24"/>
        </w:rPr>
      </w:pPr>
      <w:r w:rsidDel="00000000" w:rsidR="00000000" w:rsidRPr="00000000">
        <w:rPr>
          <w:rtl w:val="0"/>
        </w:rPr>
      </w:r>
    </w:p>
    <w:p w:rsidR="00000000" w:rsidDel="00000000" w:rsidP="00000000" w:rsidRDefault="00000000" w:rsidRPr="00000000" w14:paraId="0000026B">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contextualSpacing w:val="0"/>
        <w:jc w:val="left"/>
        <w:rPr>
          <w:sz w:val="24"/>
          <w:szCs w:val="24"/>
        </w:rPr>
      </w:pPr>
      <w:r w:rsidDel="00000000" w:rsidR="00000000" w:rsidRPr="00000000">
        <w:rPr>
          <w:rFonts w:ascii="Arial Unicode MS" w:cs="Arial Unicode MS" w:eastAsia="Arial Unicode MS" w:hAnsi="Arial Unicode MS"/>
          <w:sz w:val="24"/>
          <w:szCs w:val="24"/>
          <w:rtl w:val="0"/>
        </w:rPr>
        <w:t xml:space="preserve">我们预计，市场资金将由权益类投资标的向债务类和储蓄类投资标转移。数字货币市场也难在资金流趋紧的环境下独善其身。市场发展将在新生资金增长缓慢的压力下运行趋缓。6 月 14 日美联储再次加息 25 个基点，在美元持续走强的背景下，将加剧欧洲的债务危机以及新兴国家的货币波动，这些都会影响国际市场投资者的投资判断，去寻求新的投资标的。数字货币市场作为一个在不断完善过程中的金融市场，必将不断吸引新的资金进入。</w:t>
      </w:r>
    </w:p>
    <w:p w:rsidR="00000000" w:rsidDel="00000000" w:rsidP="00000000" w:rsidRDefault="00000000" w:rsidRPr="00000000" w14:paraId="0000026C">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contextualSpacing w:val="0"/>
        <w:jc w:val="left"/>
        <w:rPr>
          <w:sz w:val="24"/>
          <w:szCs w:val="24"/>
        </w:rPr>
      </w:pPr>
      <w:r w:rsidDel="00000000" w:rsidR="00000000" w:rsidRPr="00000000">
        <w:rPr>
          <w:rtl w:val="0"/>
        </w:rPr>
      </w:r>
    </w:p>
    <w:p w:rsidR="00000000" w:rsidDel="00000000" w:rsidP="00000000" w:rsidRDefault="00000000" w:rsidRPr="00000000" w14:paraId="0000026D">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contextualSpacing w:val="0"/>
        <w:jc w:val="left"/>
        <w:rPr>
          <w:sz w:val="24"/>
          <w:szCs w:val="24"/>
        </w:rPr>
      </w:pPr>
      <w:r w:rsidDel="00000000" w:rsidR="00000000" w:rsidRPr="00000000">
        <w:rPr>
          <w:rFonts w:ascii="Arial Unicode MS" w:cs="Arial Unicode MS" w:eastAsia="Arial Unicode MS" w:hAnsi="Arial Unicode MS"/>
          <w:sz w:val="24"/>
          <w:szCs w:val="24"/>
          <w:rtl w:val="0"/>
        </w:rPr>
        <w:t xml:space="preserve">另外，随着 6 月 15 日 美国将对中国 500 亿美元商品加征 25% 关税；6 月 16 日中国对美国 500 亿美元进口商品加征 25% 关税，皆 2018 年 7 月 6 日起实施。表明中美贸易战硝烟再起，国际经济形势再次紧张。</w:t>
      </w:r>
    </w:p>
    <w:p w:rsidR="00000000" w:rsidDel="00000000" w:rsidP="00000000" w:rsidRDefault="00000000" w:rsidRPr="00000000" w14:paraId="0000026E">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contextualSpacing w:val="0"/>
        <w:jc w:val="left"/>
        <w:rPr>
          <w:sz w:val="24"/>
          <w:szCs w:val="24"/>
        </w:rPr>
      </w:pPr>
      <w:r w:rsidDel="00000000" w:rsidR="00000000" w:rsidRPr="00000000">
        <w:rPr>
          <w:rtl w:val="0"/>
        </w:rPr>
      </w:r>
    </w:p>
    <w:p w:rsidR="00000000" w:rsidDel="00000000" w:rsidP="00000000" w:rsidRDefault="00000000" w:rsidRPr="00000000" w14:paraId="0000026F">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contextualSpacing w:val="0"/>
        <w:jc w:val="left"/>
        <w:rPr>
          <w:sz w:val="24"/>
          <w:szCs w:val="24"/>
        </w:rPr>
      </w:pPr>
      <w:r w:rsidDel="00000000" w:rsidR="00000000" w:rsidRPr="00000000">
        <w:rPr>
          <w:rFonts w:ascii="Arial Unicode MS" w:cs="Arial Unicode MS" w:eastAsia="Arial Unicode MS" w:hAnsi="Arial Unicode MS"/>
          <w:rtl w:val="0"/>
        </w:rPr>
        <w:t xml:space="preserve">综上，目前我们对市</w:t>
      </w:r>
      <w:r w:rsidDel="00000000" w:rsidR="00000000" w:rsidRPr="00000000">
        <w:rPr>
          <w:rFonts w:ascii="Arial Unicode MS" w:cs="Arial Unicode MS" w:eastAsia="Arial Unicode MS" w:hAnsi="Arial Unicode MS"/>
          <w:sz w:val="24"/>
          <w:szCs w:val="24"/>
          <w:rtl w:val="0"/>
        </w:rPr>
        <w:t xml:space="preserve">场</w:t>
      </w:r>
      <w:r w:rsidDel="00000000" w:rsidR="00000000" w:rsidRPr="00000000">
        <w:rPr>
          <w:rFonts w:ascii="Arial Unicode MS" w:cs="Arial Unicode MS" w:eastAsia="Arial Unicode MS" w:hAnsi="Arial Unicode MS"/>
          <w:rtl w:val="0"/>
        </w:rPr>
        <w:t xml:space="preserve">总体保持中性判断。</w:t>
      </w:r>
      <w:r w:rsidDel="00000000" w:rsidR="00000000" w:rsidRPr="00000000">
        <w:rPr>
          <w:rtl w:val="0"/>
        </w:rPr>
      </w:r>
    </w:p>
    <w:p w:rsidR="00000000" w:rsidDel="00000000" w:rsidP="00000000" w:rsidRDefault="00000000" w:rsidRPr="00000000" w14:paraId="00000270">
      <w:pPr>
        <w:pStyle w:val="Heading3"/>
        <w:keepNext w:val="1"/>
        <w:keepLines w:val="1"/>
        <w:widowControl w:val="1"/>
        <w:pBdr>
          <w:top w:space="0" w:sz="0" w:val="nil"/>
          <w:left w:space="0" w:sz="0" w:val="nil"/>
          <w:bottom w:space="0" w:sz="0" w:val="nil"/>
          <w:right w:space="0" w:sz="0" w:val="nil"/>
          <w:between w:space="0" w:sz="0" w:val="nil"/>
        </w:pBdr>
        <w:shd w:fill="auto" w:val="clear"/>
        <w:spacing w:after="80" w:before="320" w:line="360" w:lineRule="auto"/>
        <w:ind w:left="720" w:right="0" w:firstLine="0"/>
        <w:contextualSpacing w:val="0"/>
        <w:jc w:val="left"/>
        <w:rPr/>
      </w:pPr>
      <w:bookmarkStart w:colFirst="0" w:colLast="0" w:name="_zh8ym4kkvocn" w:id="40"/>
      <w:bookmarkEnd w:id="40"/>
      <w:r w:rsidDel="00000000" w:rsidR="00000000" w:rsidRPr="00000000">
        <w:rPr>
          <w:rFonts w:ascii="Arial Unicode MS" w:cs="Arial Unicode MS" w:eastAsia="Arial Unicode MS" w:hAnsi="Arial Unicode MS"/>
          <w:rtl w:val="0"/>
        </w:rPr>
        <w:t xml:space="preserve">监管动向</w:t>
      </w:r>
    </w:p>
    <w:p w:rsidR="00000000" w:rsidDel="00000000" w:rsidP="00000000" w:rsidRDefault="00000000" w:rsidRPr="00000000" w14:paraId="00000271">
      <w:pPr>
        <w:contextualSpacing w:val="0"/>
        <w:rPr/>
      </w:pPr>
      <w:r w:rsidDel="00000000" w:rsidR="00000000" w:rsidRPr="00000000">
        <w:rPr>
          <w:rtl w:val="0"/>
        </w:rPr>
      </w:r>
    </w:p>
    <w:p w:rsidR="00000000" w:rsidDel="00000000" w:rsidP="00000000" w:rsidRDefault="00000000" w:rsidRPr="00000000" w14:paraId="00000272">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contextualSpacing w:val="0"/>
        <w:jc w:val="left"/>
        <w:rPr/>
      </w:pPr>
      <w:r w:rsidDel="00000000" w:rsidR="00000000" w:rsidRPr="00000000">
        <w:rPr>
          <w:rFonts w:ascii="Arial Unicode MS" w:cs="Arial Unicode MS" w:eastAsia="Arial Unicode MS" w:hAnsi="Arial Unicode MS"/>
          <w:rtl w:val="0"/>
        </w:rPr>
        <w:t xml:space="preserve">数字加密货</w:t>
      </w:r>
      <w:r w:rsidDel="00000000" w:rsidR="00000000" w:rsidRPr="00000000">
        <w:rPr>
          <w:rFonts w:ascii="Arial Unicode MS" w:cs="Arial Unicode MS" w:eastAsia="Arial Unicode MS" w:hAnsi="Arial Unicode MS"/>
          <w:sz w:val="24"/>
          <w:szCs w:val="24"/>
          <w:rtl w:val="0"/>
        </w:rPr>
        <w:t xml:space="preserve">币</w:t>
      </w:r>
      <w:r w:rsidDel="00000000" w:rsidR="00000000" w:rsidRPr="00000000">
        <w:rPr>
          <w:rFonts w:ascii="Arial Unicode MS" w:cs="Arial Unicode MS" w:eastAsia="Arial Unicode MS" w:hAnsi="Arial Unicode MS"/>
          <w:rtl w:val="0"/>
        </w:rPr>
        <w:t xml:space="preserve">以及相应的政策监管态势仍不明朗。</w:t>
      </w:r>
    </w:p>
    <w:p w:rsidR="00000000" w:rsidDel="00000000" w:rsidP="00000000" w:rsidRDefault="00000000" w:rsidRPr="00000000" w14:paraId="00000273">
      <w:pPr>
        <w:contextualSpacing w:val="0"/>
        <w:rPr/>
      </w:pPr>
      <w:r w:rsidDel="00000000" w:rsidR="00000000" w:rsidRPr="00000000">
        <w:rPr>
          <w:rtl w:val="0"/>
        </w:rPr>
      </w:r>
    </w:p>
    <w:p w:rsidR="00000000" w:rsidDel="00000000" w:rsidP="00000000" w:rsidRDefault="00000000" w:rsidRPr="00000000" w14:paraId="00000274">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contextualSpacing w:val="0"/>
        <w:jc w:val="left"/>
        <w:rPr>
          <w:sz w:val="24"/>
          <w:szCs w:val="24"/>
        </w:rPr>
      </w:pPr>
      <w:r w:rsidDel="00000000" w:rsidR="00000000" w:rsidRPr="00000000">
        <w:rPr>
          <w:rFonts w:ascii="Arial Unicode MS" w:cs="Arial Unicode MS" w:eastAsia="Arial Unicode MS" w:hAnsi="Arial Unicode MS"/>
          <w:rtl w:val="0"/>
        </w:rPr>
        <w:t xml:space="preserve">我们预计，中国的监管动向将会对虚拟货币市场产生全球范围内的影响。另</w:t>
      </w:r>
      <w:r w:rsidDel="00000000" w:rsidR="00000000" w:rsidRPr="00000000">
        <w:rPr>
          <w:rFonts w:ascii="Arial Unicode MS" w:cs="Arial Unicode MS" w:eastAsia="Arial Unicode MS" w:hAnsi="Arial Unicode MS"/>
          <w:rtl w:val="0"/>
        </w:rPr>
        <w:t xml:space="preserve">外，国内互联网金融相关牌照的审批和发行趋严有可能引发资金端紧张，同时受到美国加息影响，全球货币面对下行压力，尤其是新兴市场货币在大幅下挫后，甚至进入货币保卫战阶段。这也标志着由全面宽松到收紧，全球资金压力大增。这会进一步加剧企业的融资困境，迫使企业寻找新的融资模式。</w:t>
      </w:r>
      <w:r w:rsidDel="00000000" w:rsidR="00000000" w:rsidRPr="00000000">
        <w:rPr>
          <w:rtl w:val="0"/>
        </w:rPr>
      </w:r>
    </w:p>
    <w:p w:rsidR="00000000" w:rsidDel="00000000" w:rsidP="00000000" w:rsidRDefault="00000000" w:rsidRPr="00000000" w14:paraId="00000275">
      <w:pPr>
        <w:pStyle w:val="Heading3"/>
        <w:keepNext w:val="1"/>
        <w:keepLines w:val="1"/>
        <w:widowControl w:val="1"/>
        <w:pBdr>
          <w:top w:space="0" w:sz="0" w:val="nil"/>
          <w:left w:space="0" w:sz="0" w:val="nil"/>
          <w:bottom w:space="0" w:sz="0" w:val="nil"/>
          <w:right w:space="0" w:sz="0" w:val="nil"/>
          <w:between w:space="0" w:sz="0" w:val="nil"/>
        </w:pBdr>
        <w:shd w:fill="auto" w:val="clear"/>
        <w:spacing w:after="80" w:before="320" w:line="360" w:lineRule="auto"/>
        <w:ind w:left="720" w:right="0" w:firstLine="0"/>
        <w:contextualSpacing w:val="0"/>
        <w:jc w:val="left"/>
        <w:rPr/>
      </w:pPr>
      <w:bookmarkStart w:colFirst="0" w:colLast="0" w:name="_s1xya9atnisx" w:id="41"/>
      <w:bookmarkEnd w:id="41"/>
      <w:r w:rsidDel="00000000" w:rsidR="00000000" w:rsidRPr="00000000">
        <w:rPr>
          <w:rFonts w:ascii="Arial Unicode MS" w:cs="Arial Unicode MS" w:eastAsia="Arial Unicode MS" w:hAnsi="Arial Unicode MS"/>
          <w:rtl w:val="0"/>
        </w:rPr>
        <w:t xml:space="preserve">未来评级展望</w:t>
      </w:r>
    </w:p>
    <w:p w:rsidR="00000000" w:rsidDel="00000000" w:rsidP="00000000" w:rsidRDefault="00000000" w:rsidRPr="00000000" w14:paraId="00000276">
      <w:pPr>
        <w:contextualSpacing w:val="0"/>
        <w:rPr/>
      </w:pPr>
      <w:r w:rsidDel="00000000" w:rsidR="00000000" w:rsidRPr="00000000">
        <w:rPr>
          <w:rtl w:val="0"/>
        </w:rPr>
      </w:r>
    </w:p>
    <w:p w:rsidR="00000000" w:rsidDel="00000000" w:rsidP="00000000" w:rsidRDefault="00000000" w:rsidRPr="00000000" w14:paraId="00000277">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contextualSpacing w:val="0"/>
        <w:jc w:val="left"/>
        <w:rPr/>
      </w:pPr>
      <w:r w:rsidDel="00000000" w:rsidR="00000000" w:rsidRPr="00000000">
        <w:rPr>
          <w:rFonts w:ascii="Arial Unicode MS" w:cs="Arial Unicode MS" w:eastAsia="Arial Unicode MS" w:hAnsi="Arial Unicode MS"/>
          <w:rtl w:val="0"/>
        </w:rPr>
        <w:t xml:space="preserve">如果  能够持续推进项目，综合二级市场最新的交易表现，我们可能调整其风险评级等级。</w:t>
      </w:r>
    </w:p>
    <w:p w:rsidR="00000000" w:rsidDel="00000000" w:rsidP="00000000" w:rsidRDefault="00000000" w:rsidRPr="00000000" w14:paraId="00000278">
      <w:pPr>
        <w:contextualSpacing w:val="0"/>
        <w:rPr/>
      </w:pPr>
      <w:r w:rsidDel="00000000" w:rsidR="00000000" w:rsidRPr="00000000">
        <w:rPr>
          <w:rtl w:val="0"/>
        </w:rPr>
      </w:r>
    </w:p>
    <w:p w:rsidR="00000000" w:rsidDel="00000000" w:rsidP="00000000" w:rsidRDefault="00000000" w:rsidRPr="00000000" w14:paraId="00000279">
      <w:pPr>
        <w:pStyle w:val="Heading2"/>
        <w:contextualSpacing w:val="0"/>
        <w:rPr>
          <w:sz w:val="60"/>
          <w:szCs w:val="60"/>
        </w:rPr>
      </w:pPr>
      <w:bookmarkStart w:colFirst="0" w:colLast="0" w:name="_5yy6asojvi9p" w:id="42"/>
      <w:bookmarkEnd w:id="42"/>
      <w:r w:rsidDel="00000000" w:rsidR="00000000" w:rsidRPr="00000000">
        <w:rPr>
          <w:rFonts w:ascii="Arial Unicode MS" w:cs="Arial Unicode MS" w:eastAsia="Arial Unicode MS" w:hAnsi="Arial Unicode MS"/>
          <w:sz w:val="60"/>
          <w:szCs w:val="60"/>
          <w:rtl w:val="0"/>
        </w:rPr>
        <w:t xml:space="preserve">Rating Action 评级结果</w:t>
      </w:r>
    </w:p>
    <w:p w:rsidR="00000000" w:rsidDel="00000000" w:rsidP="00000000" w:rsidRDefault="00000000" w:rsidRPr="00000000" w14:paraId="0000027A">
      <w:pPr>
        <w:contextualSpacing w:val="0"/>
        <w:rPr/>
      </w:pPr>
      <w:r w:rsidDel="00000000" w:rsidR="00000000" w:rsidRPr="00000000">
        <w:rPr>
          <w:rtl w:val="0"/>
        </w:rPr>
      </w:r>
    </w:p>
    <w:p w:rsidR="00000000" w:rsidDel="00000000" w:rsidP="00000000" w:rsidRDefault="00000000" w:rsidRPr="00000000" w14:paraId="0000027B">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Fonts w:ascii="Arial Unicode MS" w:cs="Arial Unicode MS" w:eastAsia="Arial Unicode MS" w:hAnsi="Arial Unicode MS"/>
          <w:rtl w:val="0"/>
        </w:rPr>
        <w:t xml:space="preserve">「」，该项目投资风险较高，投资者应该密切跟进观察和监督项目进展。主要依据是：</w:t>
      </w:r>
    </w:p>
    <w:p w:rsidR="00000000" w:rsidDel="00000000" w:rsidP="00000000" w:rsidRDefault="00000000" w:rsidRPr="00000000" w14:paraId="0000027C">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Fonts w:ascii="Arial Unicode MS" w:cs="Arial Unicode MS" w:eastAsia="Arial Unicode MS" w:hAnsi="Arial Unicode MS"/>
          <w:rtl w:val="0"/>
        </w:rPr>
        <w:t xml:space="preserve">「」，该项目属于「一般风险」水平，需要投资者注意。主要依据是：</w:t>
      </w:r>
    </w:p>
    <w:p w:rsidR="00000000" w:rsidDel="00000000" w:rsidP="00000000" w:rsidRDefault="00000000" w:rsidRPr="00000000" w14:paraId="0000027D">
      <w:pPr>
        <w:contextualSpacing w:val="0"/>
        <w:rPr/>
      </w:pPr>
      <w:r w:rsidDel="00000000" w:rsidR="00000000" w:rsidRPr="00000000">
        <w:rPr>
          <w:rtl w:val="0"/>
        </w:rPr>
      </w:r>
    </w:p>
    <w:p w:rsidR="00000000" w:rsidDel="00000000" w:rsidP="00000000" w:rsidRDefault="00000000" w:rsidRPr="00000000" w14:paraId="0000027E">
      <w:pPr>
        <w:contextualSpacing w:val="0"/>
        <w:rPr/>
      </w:pPr>
      <w:r w:rsidDel="00000000" w:rsidR="00000000" w:rsidRPr="00000000">
        <w:rPr>
          <w:rtl w:val="0"/>
        </w:rPr>
      </w:r>
    </w:p>
    <w:p w:rsidR="00000000" w:rsidDel="00000000" w:rsidP="00000000" w:rsidRDefault="00000000" w:rsidRPr="00000000" w14:paraId="0000027F">
      <w:pPr>
        <w:contextualSpacing w:val="0"/>
        <w:rPr/>
      </w:pPr>
      <w:r w:rsidDel="00000000" w:rsidR="00000000" w:rsidRPr="00000000">
        <w:rPr>
          <w:rtl w:val="0"/>
        </w:rPr>
      </w:r>
    </w:p>
    <w:p w:rsidR="00000000" w:rsidDel="00000000" w:rsidP="00000000" w:rsidRDefault="00000000" w:rsidRPr="00000000" w14:paraId="0000028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Fonts w:ascii="Arial Unicode MS" w:cs="Arial Unicode MS" w:eastAsia="Arial Unicode MS" w:hAnsi="Arial Unicode MS"/>
          <w:rtl w:val="0"/>
        </w:rPr>
        <w:t xml:space="preserve">整个虚拟货币市场对宏观经济的波动反应还在自适应期，监管规则持续不明确。这些因素的调节作用不足以给 LRC 风险等级造成决定性影响。</w:t>
      </w:r>
    </w:p>
    <w:p w:rsidR="00000000" w:rsidDel="00000000" w:rsidP="00000000" w:rsidRDefault="00000000" w:rsidRPr="00000000" w14:paraId="00000281">
      <w:pPr>
        <w:contextualSpacing w:val="0"/>
        <w:rPr/>
      </w:pPr>
      <w:r w:rsidDel="00000000" w:rsidR="00000000" w:rsidRPr="00000000">
        <w:rPr>
          <w:rtl w:val="0"/>
        </w:rPr>
      </w:r>
    </w:p>
    <w:p w:rsidR="00000000" w:rsidDel="00000000" w:rsidP="00000000" w:rsidRDefault="00000000" w:rsidRPr="00000000" w14:paraId="00000282">
      <w:pPr>
        <w:contextualSpacing w:val="0"/>
        <w:rPr/>
      </w:pPr>
      <w:r w:rsidDel="00000000" w:rsidR="00000000" w:rsidRPr="00000000">
        <w:rPr>
          <w:rFonts w:ascii="Arial Unicode MS" w:cs="Arial Unicode MS" w:eastAsia="Arial Unicode MS" w:hAnsi="Arial Unicode MS"/>
          <w:rtl w:val="0"/>
        </w:rPr>
        <w:t xml:space="preserve">感谢代码评审团成员  对本文中「技术分析」部分作出的贡献。此为  第二次参与技术评测。</w:t>
      </w:r>
    </w:p>
    <w:p w:rsidR="00000000" w:rsidDel="00000000" w:rsidP="00000000" w:rsidRDefault="00000000" w:rsidRPr="00000000" w14:paraId="00000283">
      <w:pPr>
        <w:contextualSpacing w:val="0"/>
        <w:rPr/>
      </w:pPr>
      <w:r w:rsidDel="00000000" w:rsidR="00000000" w:rsidRPr="00000000">
        <w:rPr>
          <w:rtl w:val="0"/>
        </w:rPr>
      </w:r>
    </w:p>
    <w:p w:rsidR="00000000" w:rsidDel="00000000" w:rsidP="00000000" w:rsidRDefault="00000000" w:rsidRPr="00000000" w14:paraId="00000284">
      <w:pPr>
        <w:contextualSpacing w:val="0"/>
        <w:rPr/>
      </w:pPr>
      <w:r w:rsidDel="00000000" w:rsidR="00000000" w:rsidRPr="00000000">
        <w:rPr>
          <w:rtl w:val="0"/>
        </w:rPr>
      </w:r>
    </w:p>
    <w:p w:rsidR="00000000" w:rsidDel="00000000" w:rsidP="00000000" w:rsidRDefault="00000000" w:rsidRPr="00000000" w14:paraId="00000285">
      <w:pPr>
        <w:contextualSpacing w:val="0"/>
        <w:rPr/>
      </w:pPr>
      <w:r w:rsidDel="00000000" w:rsidR="00000000" w:rsidRPr="00000000">
        <w:rPr>
          <w:rtl w:val="0"/>
        </w:rPr>
      </w:r>
    </w:p>
    <w:p w:rsidR="00000000" w:rsidDel="00000000" w:rsidP="00000000" w:rsidRDefault="00000000" w:rsidRPr="00000000" w14:paraId="00000286">
      <w:pPr>
        <w:ind w:left="720" w:firstLine="0"/>
        <w:contextualSpacing w:val="0"/>
        <w:rPr>
          <w:color w:val="666666"/>
          <w:sz w:val="24"/>
          <w:szCs w:val="24"/>
        </w:rPr>
      </w:pPr>
      <w:r w:rsidDel="00000000" w:rsidR="00000000" w:rsidRPr="00000000">
        <w:rPr>
          <w:rFonts w:ascii="Arial Unicode MS" w:cs="Arial Unicode MS" w:eastAsia="Arial Unicode MS" w:hAnsi="Arial Unicode MS"/>
          <w:color w:val="666666"/>
          <w:sz w:val="24"/>
          <w:szCs w:val="24"/>
          <w:rtl w:val="0"/>
        </w:rPr>
        <w:t xml:space="preserve">免责声明：</w:t>
      </w:r>
    </w:p>
    <w:p w:rsidR="00000000" w:rsidDel="00000000" w:rsidP="00000000" w:rsidRDefault="00000000" w:rsidRPr="00000000" w14:paraId="00000287">
      <w:pPr>
        <w:ind w:left="720" w:firstLine="0"/>
        <w:contextualSpacing w:val="0"/>
        <w:rPr>
          <w:color w:val="666666"/>
          <w:sz w:val="24"/>
          <w:szCs w:val="24"/>
        </w:rPr>
      </w:pPr>
      <w:r w:rsidDel="00000000" w:rsidR="00000000" w:rsidRPr="00000000">
        <w:rPr>
          <w:rtl w:val="0"/>
        </w:rPr>
      </w:r>
    </w:p>
    <w:p w:rsidR="00000000" w:rsidDel="00000000" w:rsidP="00000000" w:rsidRDefault="00000000" w:rsidRPr="00000000" w14:paraId="00000288">
      <w:pPr>
        <w:numPr>
          <w:ilvl w:val="0"/>
          <w:numId w:val="5"/>
        </w:numPr>
        <w:ind w:left="720" w:hanging="360"/>
        <w:rPr>
          <w:color w:val="666666"/>
          <w:sz w:val="24"/>
          <w:szCs w:val="24"/>
        </w:rPr>
      </w:pPr>
      <w:r w:rsidDel="00000000" w:rsidR="00000000" w:rsidRPr="00000000">
        <w:rPr>
          <w:rFonts w:ascii="Arial Unicode MS" w:cs="Arial Unicode MS" w:eastAsia="Arial Unicode MS" w:hAnsi="Arial Unicode MS"/>
          <w:color w:val="666666"/>
          <w:sz w:val="24"/>
          <w:szCs w:val="24"/>
          <w:rtl w:val="0"/>
        </w:rPr>
        <w:t xml:space="preserve">标准共识提供的「风险评级」服务和其它一切相关评级产品仅是一种投资风险的提示，是标准共识根据调查和研究结果得出的结论。它并非衡量评级对象本身价值、以及其发行的 token 的价值的工具。</w:t>
      </w:r>
    </w:p>
    <w:p w:rsidR="00000000" w:rsidDel="00000000" w:rsidP="00000000" w:rsidRDefault="00000000" w:rsidRPr="00000000" w14:paraId="00000289">
      <w:pPr>
        <w:numPr>
          <w:ilvl w:val="0"/>
          <w:numId w:val="5"/>
        </w:numPr>
        <w:ind w:left="720" w:hanging="360"/>
        <w:rPr>
          <w:color w:val="666666"/>
          <w:sz w:val="24"/>
          <w:szCs w:val="24"/>
        </w:rPr>
      </w:pPr>
      <w:r w:rsidDel="00000000" w:rsidR="00000000" w:rsidRPr="00000000">
        <w:rPr>
          <w:rFonts w:ascii="Arial Unicode MS" w:cs="Arial Unicode MS" w:eastAsia="Arial Unicode MS" w:hAnsi="Arial Unicode MS"/>
          <w:color w:val="666666"/>
          <w:sz w:val="24"/>
          <w:szCs w:val="24"/>
          <w:rtl w:val="0"/>
        </w:rPr>
        <w:t xml:space="preserve">标准共识的风险评级仅是对特定风险的提示，而无法展示一个项目或一种虚拟货币的全部风险。</w:t>
      </w:r>
    </w:p>
    <w:p w:rsidR="00000000" w:rsidDel="00000000" w:rsidP="00000000" w:rsidRDefault="00000000" w:rsidRPr="00000000" w14:paraId="0000028A">
      <w:pPr>
        <w:numPr>
          <w:ilvl w:val="0"/>
          <w:numId w:val="5"/>
        </w:numPr>
        <w:ind w:left="720" w:hanging="360"/>
        <w:rPr>
          <w:color w:val="666666"/>
          <w:sz w:val="24"/>
          <w:szCs w:val="24"/>
        </w:rPr>
      </w:pPr>
      <w:r w:rsidDel="00000000" w:rsidR="00000000" w:rsidRPr="00000000">
        <w:rPr>
          <w:rFonts w:ascii="Arial Unicode MS" w:cs="Arial Unicode MS" w:eastAsia="Arial Unicode MS" w:hAnsi="Arial Unicode MS"/>
          <w:color w:val="666666"/>
          <w:sz w:val="24"/>
          <w:szCs w:val="24"/>
          <w:rtl w:val="0"/>
        </w:rPr>
        <w:t xml:space="preserve">任何一个风险评级报告都仅展示某个时间范围内对项目和其 token 生态未来的投资风险预期，而非对未来某个事实确定发生的判断。</w:t>
      </w:r>
    </w:p>
    <w:p w:rsidR="00000000" w:rsidDel="00000000" w:rsidP="00000000" w:rsidRDefault="00000000" w:rsidRPr="00000000" w14:paraId="0000028B">
      <w:pPr>
        <w:numPr>
          <w:ilvl w:val="0"/>
          <w:numId w:val="5"/>
        </w:numPr>
        <w:ind w:left="720" w:hanging="360"/>
        <w:rPr>
          <w:color w:val="666666"/>
          <w:sz w:val="24"/>
          <w:szCs w:val="24"/>
        </w:rPr>
      </w:pPr>
      <w:r w:rsidDel="00000000" w:rsidR="00000000" w:rsidRPr="00000000">
        <w:rPr>
          <w:rFonts w:ascii="Arial Unicode MS" w:cs="Arial Unicode MS" w:eastAsia="Arial Unicode MS" w:hAnsi="Arial Unicode MS"/>
          <w:color w:val="666666"/>
          <w:sz w:val="24"/>
          <w:szCs w:val="24"/>
          <w:rtl w:val="0"/>
        </w:rPr>
        <w:t xml:space="preserve">对任何项目的风险评级不构成投资者作出最终投资决策的全部依据。</w:t>
      </w:r>
    </w:p>
    <w:p w:rsidR="00000000" w:rsidDel="00000000" w:rsidP="00000000" w:rsidRDefault="00000000" w:rsidRPr="00000000" w14:paraId="0000028C">
      <w:pPr>
        <w:numPr>
          <w:ilvl w:val="0"/>
          <w:numId w:val="5"/>
        </w:numPr>
        <w:ind w:left="720" w:hanging="360"/>
        <w:rPr>
          <w:color w:val="666666"/>
          <w:sz w:val="24"/>
          <w:szCs w:val="24"/>
        </w:rPr>
      </w:pPr>
      <w:r w:rsidDel="00000000" w:rsidR="00000000" w:rsidRPr="00000000">
        <w:rPr>
          <w:rFonts w:ascii="Arial Unicode MS" w:cs="Arial Unicode MS" w:eastAsia="Arial Unicode MS" w:hAnsi="Arial Unicode MS"/>
          <w:color w:val="666666"/>
          <w:sz w:val="24"/>
          <w:szCs w:val="24"/>
          <w:rtl w:val="0"/>
        </w:rPr>
        <w:t xml:space="preserve">标准共识仅是金融信息的提供者，评级类产品不对投资者的任何投资决策及其所导致的结果负责。</w:t>
      </w:r>
    </w:p>
    <w:p w:rsidR="00000000" w:rsidDel="00000000" w:rsidP="00000000" w:rsidRDefault="00000000" w:rsidRPr="00000000" w14:paraId="0000028D">
      <w:pPr>
        <w:numPr>
          <w:ilvl w:val="0"/>
          <w:numId w:val="5"/>
        </w:numPr>
        <w:ind w:left="720" w:hanging="360"/>
        <w:rPr>
          <w:color w:val="666666"/>
          <w:sz w:val="24"/>
          <w:szCs w:val="24"/>
        </w:rPr>
      </w:pPr>
      <w:r w:rsidDel="00000000" w:rsidR="00000000" w:rsidRPr="00000000">
        <w:rPr>
          <w:rFonts w:ascii="Arial Unicode MS" w:cs="Arial Unicode MS" w:eastAsia="Arial Unicode MS" w:hAnsi="Arial Unicode MS"/>
          <w:color w:val="666666"/>
          <w:sz w:val="24"/>
          <w:szCs w:val="24"/>
          <w:rtl w:val="0"/>
        </w:rPr>
        <w:t xml:space="preserve">风险评级不是永久有效的，项目的投资风险等级可能随着时间、环境因素和项目进展等外部环境的变化作出调整。同时，评级标准调整也可能会造成项目风险等级变化。任何调整和原因都会向所有投资者公开。</w:t>
      </w:r>
    </w:p>
    <w:p w:rsidR="00000000" w:rsidDel="00000000" w:rsidP="00000000" w:rsidRDefault="00000000" w:rsidRPr="00000000" w14:paraId="0000028E">
      <w:pPr>
        <w:numPr>
          <w:ilvl w:val="0"/>
          <w:numId w:val="5"/>
        </w:numPr>
        <w:ind w:left="720" w:hanging="360"/>
        <w:rPr>
          <w:color w:val="666666"/>
          <w:sz w:val="24"/>
          <w:szCs w:val="24"/>
        </w:rPr>
      </w:pPr>
      <w:r w:rsidDel="00000000" w:rsidR="00000000" w:rsidRPr="00000000">
        <w:rPr>
          <w:rFonts w:ascii="Arial Unicode MS" w:cs="Arial Unicode MS" w:eastAsia="Arial Unicode MS" w:hAnsi="Arial Unicode MS"/>
          <w:color w:val="666666"/>
          <w:sz w:val="24"/>
          <w:szCs w:val="24"/>
          <w:rtl w:val="0"/>
        </w:rPr>
        <w:t xml:space="preserve">在标准共识的评级体系下，我们按照不同的等级对评级对象的投资风险划分，用「S」「A+」「A」「B+」「B」「C+」「C」「D」等符号，由低到高依次表示其投资风险等级，展示一种相对的风险。</w:t>
      </w:r>
    </w:p>
    <w:p w:rsidR="00000000" w:rsidDel="00000000" w:rsidP="00000000" w:rsidRDefault="00000000" w:rsidRPr="00000000" w14:paraId="0000028F">
      <w:pPr>
        <w:ind w:left="720" w:firstLine="0"/>
        <w:contextualSpacing w:val="0"/>
        <w:rPr>
          <w:color w:val="666666"/>
          <w:sz w:val="24"/>
          <w:szCs w:val="24"/>
        </w:rPr>
      </w:pPr>
      <w:r w:rsidDel="00000000" w:rsidR="00000000" w:rsidRPr="00000000">
        <w:rPr>
          <w:rtl w:val="0"/>
        </w:rPr>
      </w:r>
    </w:p>
    <w:p w:rsidR="00000000" w:rsidDel="00000000" w:rsidP="00000000" w:rsidRDefault="00000000" w:rsidRPr="00000000" w14:paraId="00000290">
      <w:pPr>
        <w:ind w:left="720" w:firstLine="0"/>
        <w:contextualSpacing w:val="0"/>
        <w:rPr>
          <w:color w:val="666666"/>
          <w:sz w:val="24"/>
          <w:szCs w:val="24"/>
        </w:rPr>
      </w:pPr>
      <w:r w:rsidDel="00000000" w:rsidR="00000000" w:rsidRPr="00000000">
        <w:rPr>
          <w:rFonts w:ascii="Arial Unicode MS" w:cs="Arial Unicode MS" w:eastAsia="Arial Unicode MS" w:hAnsi="Arial Unicode MS"/>
          <w:color w:val="666666"/>
          <w:sz w:val="24"/>
          <w:szCs w:val="24"/>
          <w:rtl w:val="0"/>
        </w:rPr>
        <w:t xml:space="preserve">参考标准文档：</w:t>
      </w:r>
    </w:p>
    <w:p w:rsidR="00000000" w:rsidDel="00000000" w:rsidP="00000000" w:rsidRDefault="00000000" w:rsidRPr="00000000" w14:paraId="00000291">
      <w:pPr>
        <w:ind w:left="720" w:firstLine="0"/>
        <w:contextualSpacing w:val="0"/>
        <w:rPr>
          <w:color w:val="666666"/>
          <w:sz w:val="24"/>
          <w:szCs w:val="24"/>
        </w:rPr>
      </w:pPr>
      <w:r w:rsidDel="00000000" w:rsidR="00000000" w:rsidRPr="00000000">
        <w:rPr>
          <w:rtl w:val="0"/>
        </w:rPr>
      </w:r>
    </w:p>
    <w:p w:rsidR="00000000" w:rsidDel="00000000" w:rsidP="00000000" w:rsidRDefault="00000000" w:rsidRPr="00000000" w14:paraId="00000292">
      <w:pPr>
        <w:numPr>
          <w:ilvl w:val="0"/>
          <w:numId w:val="6"/>
        </w:numPr>
        <w:ind w:left="720" w:hanging="360"/>
        <w:rPr>
          <w:color w:val="666666"/>
          <w:sz w:val="24"/>
          <w:szCs w:val="24"/>
        </w:rPr>
      </w:pPr>
      <w:r w:rsidDel="00000000" w:rsidR="00000000" w:rsidRPr="00000000">
        <w:rPr>
          <w:rFonts w:ascii="Arial Unicode MS" w:cs="Arial Unicode MS" w:eastAsia="Arial Unicode MS" w:hAnsi="Arial Unicode MS"/>
          <w:color w:val="666666"/>
          <w:sz w:val="24"/>
          <w:szCs w:val="24"/>
          <w:rtl w:val="0"/>
        </w:rPr>
        <w:t xml:space="preserve">一般项目投资风险评级标准（初创期）</w:t>
      </w:r>
    </w:p>
    <w:p w:rsidR="00000000" w:rsidDel="00000000" w:rsidP="00000000" w:rsidRDefault="00000000" w:rsidRPr="00000000" w14:paraId="00000293">
      <w:pPr>
        <w:contextualSpacing w:val="0"/>
        <w:rPr/>
      </w:pPr>
      <w:r w:rsidDel="00000000" w:rsidR="00000000" w:rsidRPr="00000000">
        <w:rPr>
          <w:rtl w:val="0"/>
        </w:rPr>
      </w:r>
    </w:p>
    <w:p w:rsidR="00000000" w:rsidDel="00000000" w:rsidP="00000000" w:rsidRDefault="00000000" w:rsidRPr="00000000" w14:paraId="00000294">
      <w:pPr>
        <w:pBdr>
          <w:top w:color="auto" w:space="0" w:sz="0" w:val="none"/>
          <w:left w:color="auto" w:space="0" w:sz="0" w:val="none"/>
          <w:bottom w:color="auto" w:space="0" w:sz="0" w:val="none"/>
          <w:right w:color="auto" w:space="0" w:sz="0" w:val="none"/>
          <w:between w:color="auto" w:space="0" w:sz="0" w:val="none"/>
        </w:pBdr>
        <w:contextualSpacing w:val="0"/>
        <w:rPr/>
      </w:pPr>
      <w:r w:rsidDel="00000000" w:rsidR="00000000" w:rsidRPr="00000000">
        <w:rPr>
          <w:rtl w:val="0"/>
        </w:rPr>
      </w:r>
    </w:p>
    <w:sectPr>
      <w:footerReference r:id="rId50" w:type="default"/>
      <w:pgSz w:h="16834" w:w="11909"/>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 w:name="Microsoft Yahei"/>
  <w:font w:name="Calibri"/>
  <w:font w:name="Arim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微软雅黑"/>
  <w:font w:name="Time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95">
    <w:pPr>
      <w:contextualSpacing w:val="0"/>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zh_CN"/>
      </w:rPr>
    </w:rPrDefault>
    <w:pPrDefault>
      <w:pPr>
        <w:spacing w:line="276" w:lineRule="auto"/>
        <w:contextualSpacing w:val="1"/>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pPr>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contextualSpacing w:val="0"/>
    </w:pPr>
    <w:rPr>
      <w:b w:val="1"/>
      <w:color w:val="579a78"/>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0.0" w:type="dxa"/>
        <w:left w:w="115.0" w:type="dxa"/>
        <w:bottom w:w="0.0" w:type="dxa"/>
        <w:right w:w="115.0" w:type="dxa"/>
      </w:tblCellMar>
    </w:tblPr>
  </w:style>
  <w:style w:type="table" w:styleId="Table6">
    <w:basedOn w:val="TableNormal"/>
    <w:tblPr>
      <w:tblStyleRowBandSize w:val="1"/>
      <w:tblStyleColBandSize w:val="1"/>
      <w:tblCellMar>
        <w:top w:w="0.0" w:type="dxa"/>
        <w:left w:w="115.0" w:type="dxa"/>
        <w:bottom w:w="0.0" w:type="dxa"/>
        <w:right w:w="115.0" w:type="dxa"/>
      </w:tblCellMar>
    </w:tblPr>
  </w:style>
  <w:style w:type="table" w:styleId="Table7">
    <w:basedOn w:val="TableNormal"/>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59.png"/><Relationship Id="rId42" Type="http://schemas.openxmlformats.org/officeDocument/2006/relationships/image" Target="media/image54.png"/><Relationship Id="rId41" Type="http://schemas.openxmlformats.org/officeDocument/2006/relationships/image" Target="media/image57.png"/><Relationship Id="rId44" Type="http://schemas.openxmlformats.org/officeDocument/2006/relationships/image" Target="media/image73.png"/><Relationship Id="rId43" Type="http://schemas.openxmlformats.org/officeDocument/2006/relationships/image" Target="media/image82.png"/><Relationship Id="rId46" Type="http://schemas.openxmlformats.org/officeDocument/2006/relationships/image" Target="media/image65.jpg"/><Relationship Id="rId45" Type="http://schemas.openxmlformats.org/officeDocument/2006/relationships/image" Target="media/image7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2.png"/><Relationship Id="rId48" Type="http://schemas.openxmlformats.org/officeDocument/2006/relationships/image" Target="media/image60.png"/><Relationship Id="rId47" Type="http://schemas.openxmlformats.org/officeDocument/2006/relationships/image" Target="media/image78.png"/><Relationship Id="rId49" Type="http://schemas.openxmlformats.org/officeDocument/2006/relationships/image" Target="media/image69.png"/><Relationship Id="rId5" Type="http://schemas.openxmlformats.org/officeDocument/2006/relationships/styles" Target="styles.xml"/><Relationship Id="rId6" Type="http://schemas.openxmlformats.org/officeDocument/2006/relationships/image" Target="media/image67.jpg"/><Relationship Id="rId7" Type="http://schemas.openxmlformats.org/officeDocument/2006/relationships/image" Target="media/image64.png"/><Relationship Id="rId8" Type="http://schemas.openxmlformats.org/officeDocument/2006/relationships/image" Target="media/image63.png"/><Relationship Id="rId31" Type="http://schemas.openxmlformats.org/officeDocument/2006/relationships/image" Target="media/image83.png"/><Relationship Id="rId30" Type="http://schemas.openxmlformats.org/officeDocument/2006/relationships/image" Target="media/image23.png"/><Relationship Id="rId33" Type="http://schemas.openxmlformats.org/officeDocument/2006/relationships/image" Target="media/image70.png"/><Relationship Id="rId32" Type="http://schemas.openxmlformats.org/officeDocument/2006/relationships/image" Target="media/image80.png"/><Relationship Id="rId35" Type="http://schemas.openxmlformats.org/officeDocument/2006/relationships/image" Target="media/image61.png"/><Relationship Id="rId34" Type="http://schemas.openxmlformats.org/officeDocument/2006/relationships/image" Target="media/image18.png"/><Relationship Id="rId37" Type="http://schemas.openxmlformats.org/officeDocument/2006/relationships/image" Target="media/image74.png"/><Relationship Id="rId36" Type="http://schemas.openxmlformats.org/officeDocument/2006/relationships/image" Target="media/image84.png"/><Relationship Id="rId39" Type="http://schemas.openxmlformats.org/officeDocument/2006/relationships/image" Target="media/image81.png"/><Relationship Id="rId38" Type="http://schemas.openxmlformats.org/officeDocument/2006/relationships/image" Target="media/image68.png"/><Relationship Id="rId20" Type="http://schemas.openxmlformats.org/officeDocument/2006/relationships/image" Target="media/image21.png"/><Relationship Id="rId22" Type="http://schemas.openxmlformats.org/officeDocument/2006/relationships/image" Target="media/image71.png"/><Relationship Id="rId21" Type="http://schemas.openxmlformats.org/officeDocument/2006/relationships/image" Target="media/image87.png"/><Relationship Id="rId24" Type="http://schemas.openxmlformats.org/officeDocument/2006/relationships/image" Target="media/image20.png"/><Relationship Id="rId23" Type="http://schemas.openxmlformats.org/officeDocument/2006/relationships/image" Target="media/image19.png"/><Relationship Id="rId26" Type="http://schemas.openxmlformats.org/officeDocument/2006/relationships/image" Target="media/image85.png"/><Relationship Id="rId25" Type="http://schemas.openxmlformats.org/officeDocument/2006/relationships/image" Target="media/image66.png"/><Relationship Id="rId28" Type="http://schemas.openxmlformats.org/officeDocument/2006/relationships/image" Target="media/image24.png"/><Relationship Id="rId27" Type="http://schemas.openxmlformats.org/officeDocument/2006/relationships/image" Target="media/image76.png"/><Relationship Id="rId29" Type="http://schemas.openxmlformats.org/officeDocument/2006/relationships/image" Target="media/image55.png"/><Relationship Id="rId50" Type="http://schemas.openxmlformats.org/officeDocument/2006/relationships/footer" Target="footer1.xml"/><Relationship Id="rId11" Type="http://schemas.openxmlformats.org/officeDocument/2006/relationships/image" Target="media/image9.png"/><Relationship Id="rId10" Type="http://schemas.openxmlformats.org/officeDocument/2006/relationships/image" Target="media/image79.png"/><Relationship Id="rId13" Type="http://schemas.openxmlformats.org/officeDocument/2006/relationships/image" Target="media/image88.png"/><Relationship Id="rId12" Type="http://schemas.openxmlformats.org/officeDocument/2006/relationships/image" Target="media/image53.png"/><Relationship Id="rId15" Type="http://schemas.openxmlformats.org/officeDocument/2006/relationships/image" Target="media/image86.png"/><Relationship Id="rId14" Type="http://schemas.openxmlformats.org/officeDocument/2006/relationships/image" Target="media/image77.png"/><Relationship Id="rId17" Type="http://schemas.openxmlformats.org/officeDocument/2006/relationships/image" Target="media/image75.png"/><Relationship Id="rId16" Type="http://schemas.openxmlformats.org/officeDocument/2006/relationships/image" Target="media/image22.png"/><Relationship Id="rId19" Type="http://schemas.openxmlformats.org/officeDocument/2006/relationships/image" Target="media/image56.png"/><Relationship Id="rId18" Type="http://schemas.openxmlformats.org/officeDocument/2006/relationships/image" Target="media/image58.png"/></Relationships>
</file>

<file path=word/_rels/fontTable.xml.rels><?xml version="1.0" encoding="UTF-8" standalone="yes"?><Relationships xmlns="http://schemas.openxmlformats.org/package/2006/relationships"><Relationship Id="rId1" Type="http://schemas.openxmlformats.org/officeDocument/2006/relationships/font" Target="fonts/Arimo-regular.ttf"/><Relationship Id="rId2" Type="http://schemas.openxmlformats.org/officeDocument/2006/relationships/font" Target="fonts/Arimo-bold.ttf"/><Relationship Id="rId3" Type="http://schemas.openxmlformats.org/officeDocument/2006/relationships/font" Target="fonts/Arimo-italic.ttf"/><Relationship Id="rId4" Type="http://schemas.openxmlformats.org/officeDocument/2006/relationships/font" Target="fonts/Arim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