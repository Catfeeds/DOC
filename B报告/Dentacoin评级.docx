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ind w:left="720" w:firstLine="0"/>
        <w:contextualSpacing w:val="0"/>
        <w:rPr/>
      </w:pPr>
      <w:bookmarkStart w:colFirst="0" w:colLast="0" w:name="_iq3wj54o3ala" w:id="0"/>
      <w:bookmarkEnd w:id="0"/>
      <w:r w:rsidDel="00000000" w:rsidR="00000000" w:rsidRPr="00000000">
        <w:rPr>
          <w:rFonts w:ascii="Arial Unicode MS" w:cs="Arial Unicode MS" w:eastAsia="Arial Unicode MS" w:hAnsi="Arial Unicode MS"/>
          <w:rtl w:val="0"/>
        </w:rPr>
        <w:t xml:space="preserve">Dentacoin- 风险等级「D」 - 标准共识投资风险评级</w:t>
      </w:r>
    </w:p>
    <w:p w:rsidR="00000000" w:rsidDel="00000000" w:rsidP="00000000" w:rsidRDefault="00000000" w:rsidRPr="00000000" w14:paraId="00000001">
      <w:pPr>
        <w:pStyle w:val="Title"/>
        <w:ind w:left="720" w:firstLine="0"/>
        <w:contextualSpacing w:val="0"/>
        <w:rPr/>
      </w:pPr>
      <w:bookmarkStart w:colFirst="0" w:colLast="0" w:name="_55dmwctcscxj" w:id="1"/>
      <w:bookmarkEnd w:id="1"/>
      <w:r w:rsidDel="00000000" w:rsidR="00000000" w:rsidRPr="00000000">
        <w:rPr>
          <w:rFonts w:ascii="Arial Unicode MS" w:cs="Arial Unicode MS" w:eastAsia="Arial Unicode MS" w:hAnsi="Arial Unicode MS"/>
          <w:rtl w:val="0"/>
        </w:rPr>
        <w:t xml:space="preserve">微信标题：DCN 流通无法形成有效闭环，限制其生态发展。</w:t>
        <w:br w:type="textWrapping"/>
      </w:r>
    </w:p>
    <w:p w:rsidR="00000000" w:rsidDel="00000000" w:rsidP="00000000" w:rsidRDefault="00000000" w:rsidRPr="00000000" w14:paraId="00000002">
      <w:pPr>
        <w:contextualSpacing w:val="0"/>
        <w:rPr/>
      </w:pPr>
      <w:r w:rsidDel="00000000" w:rsidR="00000000" w:rsidRPr="00000000">
        <w:rPr>
          <w:rFonts w:ascii="Arial Unicode MS" w:cs="Arial Unicode MS" w:eastAsia="Arial Unicode MS" w:hAnsi="Arial Unicode MS"/>
          <w:rtl w:val="0"/>
        </w:rPr>
        <w:t xml:space="preserve">北京时间 2018 年 8 月 23 日，标准共识发布针对区块链项目「Dentacoin」（ Token 符号：DCN）的一般投资风险评级报告。以下为报告的主要内容。</w:t>
      </w:r>
    </w:p>
    <w:p w:rsidR="00000000" w:rsidDel="00000000" w:rsidP="00000000" w:rsidRDefault="00000000" w:rsidRPr="00000000" w14:paraId="00000003">
      <w:pPr>
        <w:contextualSpacing w:val="0"/>
        <w:rPr/>
      </w:pPr>
      <w:r w:rsidDel="00000000" w:rsidR="00000000" w:rsidRPr="00000000">
        <w:rPr>
          <w:rtl w:val="0"/>
        </w:rPr>
      </w:r>
    </w:p>
    <w:p w:rsidR="00000000" w:rsidDel="00000000" w:rsidP="00000000" w:rsidRDefault="00000000" w:rsidRPr="00000000" w14:paraId="00000004">
      <w:pPr>
        <w:pStyle w:val="Heading2"/>
        <w:spacing w:after="0" w:before="0" w:lineRule="auto"/>
        <w:contextualSpacing w:val="0"/>
        <w:rPr>
          <w:color w:val="00796b"/>
          <w:sz w:val="96"/>
          <w:szCs w:val="96"/>
        </w:rPr>
      </w:pPr>
      <w:bookmarkStart w:colFirst="0" w:colLast="0" w:name="_5hftas539ngr" w:id="2"/>
      <w:bookmarkEnd w:id="2"/>
      <w:r w:rsidDel="00000000" w:rsidR="00000000" w:rsidRPr="00000000">
        <w:rPr>
          <w:rFonts w:ascii="Arial Unicode MS" w:cs="Arial Unicode MS" w:eastAsia="Arial Unicode MS" w:hAnsi="Arial Unicode MS"/>
          <w:sz w:val="60"/>
          <w:szCs w:val="60"/>
          <w:rtl w:val="0"/>
        </w:rPr>
        <w:t xml:space="preserve">Overview 概述</w:t>
      </w:r>
      <w:r w:rsidDel="00000000" w:rsidR="00000000" w:rsidRPr="00000000">
        <w:rPr>
          <w:rtl w:val="0"/>
        </w:rPr>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contextualSpacing w:val="0"/>
        <w:rPr/>
      </w:pPr>
      <w:r w:rsidDel="00000000" w:rsidR="00000000" w:rsidRPr="00000000">
        <w:rPr>
          <w:rtl w:val="0"/>
        </w:rPr>
      </w:r>
    </w:p>
    <w:p w:rsidR="00000000" w:rsidDel="00000000" w:rsidP="00000000" w:rsidRDefault="00000000" w:rsidRPr="00000000" w14:paraId="00000006">
      <w:pPr>
        <w:contextualSpacing w:val="0"/>
        <w:rPr/>
      </w:pPr>
      <w:r w:rsidDel="00000000" w:rsidR="00000000" w:rsidRPr="00000000">
        <w:rPr>
          <w:rFonts w:ascii="Arial Unicode MS" w:cs="Arial Unicode MS" w:eastAsia="Arial Unicode MS" w:hAnsi="Arial Unicode MS"/>
          <w:rtl w:val="0"/>
        </w:rPr>
        <w:t xml:space="preserve">报告将 Dentacoin 风险等级定义为「D」，该项目属于「极高风险」水平，投资风险极大，需要投资者警惕。</w:t>
      </w:r>
    </w:p>
    <w:p w:rsidR="00000000" w:rsidDel="00000000" w:rsidP="00000000" w:rsidRDefault="00000000" w:rsidRPr="00000000" w14:paraId="00000007">
      <w:pPr>
        <w:contextualSpacing w:val="0"/>
        <w:rPr/>
      </w:pPr>
      <w:r w:rsidDel="00000000" w:rsidR="00000000" w:rsidRPr="00000000">
        <w:rPr>
          <w:rtl w:val="0"/>
        </w:rPr>
      </w:r>
    </w:p>
    <w:p w:rsidR="00000000" w:rsidDel="00000000" w:rsidP="00000000" w:rsidRDefault="00000000" w:rsidRPr="00000000" w14:paraId="00000008">
      <w:pPr>
        <w:contextualSpacing w:val="0"/>
        <w:rPr/>
      </w:pPr>
      <w:r w:rsidDel="00000000" w:rsidR="00000000" w:rsidRPr="00000000">
        <w:rPr>
          <w:rFonts w:ascii="Arial Unicode MS" w:cs="Arial Unicode MS" w:eastAsia="Arial Unicode MS" w:hAnsi="Arial Unicode MS"/>
          <w:rtl w:val="0"/>
        </w:rPr>
        <w:t xml:space="preserve">依据「标准共识一般项目投资风险评级标准（初创期）」  获得「D」评级的主要原因是：</w:t>
      </w:r>
    </w:p>
    <w:p w:rsidR="00000000" w:rsidDel="00000000" w:rsidP="00000000" w:rsidRDefault="00000000" w:rsidRPr="00000000" w14:paraId="00000009">
      <w:pPr>
        <w:contextualSpacing w:val="0"/>
        <w:rPr/>
      </w:pPr>
      <w:r w:rsidDel="00000000" w:rsidR="00000000" w:rsidRPr="00000000">
        <w:rPr>
          <w:rtl w:val="0"/>
        </w:rPr>
      </w:r>
    </w:p>
    <w:p w:rsidR="00000000" w:rsidDel="00000000" w:rsidP="00000000" w:rsidRDefault="00000000" w:rsidRPr="00000000" w14:paraId="0000000A">
      <w:pPr>
        <w:contextualSpacing w:val="0"/>
        <w:rPr/>
      </w:pPr>
      <w:r w:rsidDel="00000000" w:rsidR="00000000" w:rsidRPr="00000000">
        <w:rPr>
          <w:rFonts w:ascii="Arial Unicode MS" w:cs="Arial Unicode MS" w:eastAsia="Arial Unicode MS" w:hAnsi="Arial Unicode MS"/>
          <w:rtl w:val="0"/>
        </w:rPr>
        <w:t xml:space="preserve">基于标准共识分析师团队调查和研究，项目主要风险及优势在于：DCN </w:t>
      </w:r>
      <w:ins w:author="Congcong Lu" w:id="0" w:date="2018-08-23T11:51:10Z">
        <w:r w:rsidDel="00000000" w:rsidR="00000000" w:rsidRPr="00000000">
          <w:rPr>
            <w:rtl w:val="0"/>
            <w:rPrChange w:author="Congcong Lu" w:id="1" w:date="2018-08-23T11:51:10Z">
              <w:rPr/>
            </w:rPrChange>
          </w:rPr>
          <w:t xml:space="preserve">价格</w:t>
        </w:r>
      </w:ins>
      <w:r w:rsidDel="00000000" w:rsidR="00000000" w:rsidRPr="00000000">
        <w:rPr>
          <w:rFonts w:ascii="Arial Unicode MS" w:cs="Arial Unicode MS" w:eastAsia="Arial Unicode MS" w:hAnsi="Arial Unicode MS"/>
          <w:rtl w:val="0"/>
        </w:rPr>
        <w:t xml:space="preserve">波动较大牙医及用户接受其作为付款方式可能行较低；DCN 流通无法形成有效闭环，对生态发展有一定限制；DCN 流通性风险较高。</w:t>
      </w:r>
    </w:p>
    <w:p w:rsidR="00000000" w:rsidDel="00000000" w:rsidP="00000000" w:rsidRDefault="00000000" w:rsidRPr="00000000" w14:paraId="0000000B">
      <w:pPr>
        <w:contextualSpacing w:val="0"/>
        <w:rPr/>
      </w:pPr>
      <w:r w:rsidDel="00000000" w:rsidR="00000000" w:rsidRPr="00000000">
        <w:rPr>
          <w:rtl w:val="0"/>
        </w:rPr>
      </w:r>
    </w:p>
    <w:p w:rsidR="00000000" w:rsidDel="00000000" w:rsidP="00000000" w:rsidRDefault="00000000" w:rsidRPr="00000000" w14:paraId="0000000C">
      <w:pPr>
        <w:contextualSpacing w:val="0"/>
        <w:rPr/>
      </w:pPr>
      <w:r w:rsidDel="00000000" w:rsidR="00000000" w:rsidRPr="00000000">
        <w:rPr>
          <w:rtl w:val="0"/>
        </w:rPr>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b w:val="1"/>
          <w:color w:val="579a78"/>
          <w:sz w:val="36"/>
          <w:szCs w:val="36"/>
        </w:rPr>
      </w:pPr>
      <w:r w:rsidDel="00000000" w:rsidR="00000000" w:rsidRPr="00000000">
        <w:rPr>
          <w:rFonts w:ascii="Microsoft Yahei" w:cs="Microsoft Yahei" w:eastAsia="Microsoft Yahei" w:hAnsi="Microsoft Yahei"/>
          <w:b w:val="1"/>
          <w:color w:val="579a78"/>
          <w:sz w:val="36"/>
          <w:szCs w:val="36"/>
          <w:rtl w:val="0"/>
        </w:rPr>
        <w:t xml:space="preserve">项目主要风险</w:t>
      </w:r>
    </w:p>
    <w:p w:rsidR="00000000" w:rsidDel="00000000" w:rsidP="00000000" w:rsidRDefault="00000000" w:rsidRPr="00000000" w14:paraId="0000000E">
      <w:pPr>
        <w:contextualSpacing w:val="0"/>
        <w:rPr/>
      </w:pPr>
      <w:r w:rsidDel="00000000" w:rsidR="00000000" w:rsidRPr="00000000">
        <w:rPr>
          <w:rtl w:val="0"/>
        </w:rPr>
      </w:r>
    </w:p>
    <w:p w:rsidR="00000000" w:rsidDel="00000000" w:rsidP="00000000" w:rsidRDefault="00000000" w:rsidRPr="00000000" w14:paraId="0000000F">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auto" w:val="clear"/>
        <w:spacing w:after="0" w:before="0" w:line="276" w:lineRule="auto"/>
        <w:ind w:left="0" w:right="0" w:firstLine="0"/>
        <w:contextualSpacing w:val="0"/>
        <w:jc w:val="left"/>
        <w:rPr>
          <w:rFonts w:ascii="Microsoft Yahei" w:cs="Microsoft Yahei" w:eastAsia="Microsoft Yahei" w:hAnsi="Microsoft Yahei"/>
          <w:color w:val="579a78"/>
          <w:sz w:val="30"/>
          <w:szCs w:val="30"/>
        </w:rPr>
      </w:pPr>
      <w:r w:rsidDel="00000000" w:rsidR="00000000" w:rsidRPr="00000000">
        <w:rPr>
          <w:rFonts w:ascii="Microsoft Yahei" w:cs="Microsoft Yahei" w:eastAsia="Microsoft Yahei" w:hAnsi="Microsoft Yahei"/>
          <w:color w:val="579a78"/>
          <w:sz w:val="30"/>
          <w:szCs w:val="30"/>
          <w:rtl w:val="0"/>
        </w:rPr>
        <w:t xml:space="preserve">风险点一：由于 DCN 价格波动较大，用户及牙医（诊所）接受 DCN 支付可能性较低。</w:t>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contextualSpacing w:val="0"/>
        <w:rPr/>
      </w:pPr>
      <w:r w:rsidDel="00000000" w:rsidR="00000000" w:rsidRPr="00000000">
        <w:rPr>
          <w:rtl w:val="0"/>
        </w:rPr>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contextualSpacing w:val="0"/>
        <w:rPr/>
      </w:pPr>
      <w:r w:rsidDel="00000000" w:rsidR="00000000" w:rsidRPr="00000000">
        <w:rPr>
          <w:rFonts w:ascii="Arial Unicode MS" w:cs="Arial Unicode MS" w:eastAsia="Arial Unicode MS" w:hAnsi="Arial Unicode MS"/>
          <w:rtl w:val="0"/>
        </w:rPr>
        <w:t xml:space="preserve">DCN 使用场景主要定位在口腔护理行业，用于购买牙医服务和口腔护理产品。由于 DCN 持币用户数量相对较少，价格波动较大、存在流动性风险，用户及牙医（诊所）接受 DCN 支付可能性较低。</w:t>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contextualSpacing w:val="0"/>
        <w:rPr/>
      </w:pPr>
      <w:r w:rsidDel="00000000" w:rsidR="00000000" w:rsidRPr="00000000">
        <w:rPr>
          <w:rtl w:val="0"/>
        </w:rPr>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color w:val="579a78"/>
          <w:sz w:val="30"/>
          <w:szCs w:val="30"/>
        </w:rPr>
      </w:pPr>
      <w:r w:rsidDel="00000000" w:rsidR="00000000" w:rsidRPr="00000000">
        <w:rPr>
          <w:rFonts w:ascii="Microsoft Yahei" w:cs="Microsoft Yahei" w:eastAsia="Microsoft Yahei" w:hAnsi="Microsoft Yahei"/>
          <w:color w:val="579a78"/>
          <w:sz w:val="30"/>
          <w:szCs w:val="30"/>
          <w:rtl w:val="0"/>
        </w:rPr>
        <w:t xml:space="preserve">风险点二：Dentacoin 项目 Token 无法形成有效闭环，对生态发展有一定限制。</w:t>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contextualSpacing w:val="0"/>
        <w:rPr/>
      </w:pPr>
      <w:r w:rsidDel="00000000" w:rsidR="00000000" w:rsidRPr="00000000">
        <w:rPr>
          <w:rtl w:val="0"/>
        </w:rPr>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contextualSpacing w:val="0"/>
        <w:rPr/>
      </w:pPr>
      <w:r w:rsidDel="00000000" w:rsidR="00000000" w:rsidRPr="00000000">
        <w:rPr>
          <w:rFonts w:ascii="Arial Unicode MS" w:cs="Arial Unicode MS" w:eastAsia="Arial Unicode MS" w:hAnsi="Arial Unicode MS"/>
          <w:rtl w:val="0"/>
        </w:rPr>
        <w:t xml:space="preserve">普通用户持有 DCN 可以用于口腔护理和购及购买口腔护理产品，牙医诊所收到 DCN 流转至口腔护理产品供应商，只能通过二级市场变现，DCN 应用场景的产业链条过短，无法再通过 DCN 购买其他服务。因此，可能存在牙医诊所及口腔护理产品供应商在二级市场抛售 DCN ，导致其 Token 价格不稳定，。以上问题导致了 DCN 无法形成有效闭环，对生态发展产生不利影响。</w:t>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contextualSpacing w:val="0"/>
        <w:rPr/>
      </w:pPr>
      <w:r w:rsidDel="00000000" w:rsidR="00000000" w:rsidRPr="00000000">
        <w:rPr>
          <w:rtl w:val="0"/>
        </w:rPr>
      </w:r>
    </w:p>
    <w:p w:rsidR="00000000" w:rsidDel="00000000" w:rsidP="00000000" w:rsidRDefault="00000000" w:rsidRPr="00000000" w14:paraId="00000017">
      <w:pPr>
        <w:contextualSpacing w:val="0"/>
        <w:rPr/>
      </w:pPr>
      <w:r w:rsidDel="00000000" w:rsidR="00000000" w:rsidRPr="00000000">
        <w:rPr>
          <w:rtl w:val="0"/>
        </w:rPr>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contextualSpacing w:val="0"/>
        <w:rPr>
          <w:del w:author="Congcong Lu" w:id="2" w:date="2018-08-23T11:30:42Z"/>
          <w:rFonts w:ascii="Microsoft Yahei" w:cs="Microsoft Yahei" w:eastAsia="Microsoft Yahei" w:hAnsi="Microsoft Yahei"/>
          <w:color w:val="579a78"/>
          <w:sz w:val="30"/>
          <w:szCs w:val="30"/>
        </w:rPr>
      </w:pPr>
      <w:del w:author="Congcong Lu" w:id="2" w:date="2018-08-23T11:30:42Z">
        <w:r w:rsidDel="00000000" w:rsidR="00000000" w:rsidRPr="00000000">
          <w:rPr>
            <w:rFonts w:ascii="Microsoft Yahei" w:cs="Microsoft Yahei" w:eastAsia="Microsoft Yahei" w:hAnsi="Microsoft Yahei"/>
            <w:color w:val="579a78"/>
            <w:sz w:val="30"/>
            <w:szCs w:val="30"/>
            <w:rtl w:val="0"/>
          </w:rPr>
          <w:delText xml:space="preserve">风险点三：项目所发行 Token 大部分处于长期锁定状态，到期解锁方式不明。</w:delText>
        </w:r>
      </w:del>
    </w:p>
    <w:p w:rsidR="00000000" w:rsidDel="00000000" w:rsidP="00000000" w:rsidRDefault="00000000" w:rsidRPr="00000000" w14:paraId="00000019">
      <w:pPr>
        <w:contextualSpacing w:val="0"/>
        <w:rPr>
          <w:del w:author="Congcong Lu" w:id="2" w:date="2018-08-23T11:30:42Z"/>
        </w:rPr>
      </w:pPr>
      <w:del w:author="Congcong Lu" w:id="2" w:date="2018-08-23T11:30:42Z">
        <w:r w:rsidDel="00000000" w:rsidR="00000000" w:rsidRPr="00000000">
          <w:rPr>
            <w:rtl w:val="0"/>
          </w:rPr>
        </w:r>
      </w:del>
    </w:p>
    <w:p w:rsidR="00000000" w:rsidDel="00000000" w:rsidP="00000000" w:rsidRDefault="00000000" w:rsidRPr="00000000" w14:paraId="0000001A">
      <w:pPr>
        <w:contextualSpacing w:val="0"/>
        <w:rPr/>
      </w:pPr>
      <w:del w:author="Congcong Lu" w:id="2" w:date="2018-08-23T11:30:42Z">
        <w:r w:rsidDel="00000000" w:rsidR="00000000" w:rsidRPr="00000000">
          <w:rPr>
            <w:rtl w:val="0"/>
          </w:rPr>
          <w:delText xml:space="preserve">按照官方资料，大部分 DCN 处于锁定状态，但项目方未就锁仓做具体公告。未来释放量占总供给量 76.1% ，锁定的 DNC 归属和解锁释放方式不明确，且其他利益方的锁定解锁方式等尚不可知。</w:delText>
        </w:r>
      </w:del>
      <w:r w:rsidDel="00000000" w:rsidR="00000000" w:rsidRPr="00000000">
        <w:rPr>
          <w:rtl w:val="0"/>
        </w:rPr>
        <w:br w:type="textWrapping"/>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color w:val="579a78"/>
          <w:sz w:val="30"/>
          <w:szCs w:val="30"/>
        </w:rPr>
      </w:pPr>
      <w:r w:rsidDel="00000000" w:rsidR="00000000" w:rsidRPr="00000000">
        <w:rPr>
          <w:rFonts w:ascii="Microsoft Yahei" w:cs="Microsoft Yahei" w:eastAsia="Microsoft Yahei" w:hAnsi="Microsoft Yahei"/>
          <w:color w:val="579a78"/>
          <w:sz w:val="30"/>
          <w:szCs w:val="30"/>
          <w:rtl w:val="0"/>
        </w:rPr>
        <w:t xml:space="preserve">风险点</w:t>
      </w:r>
      <w:ins w:author="Congcong Lu" w:id="3" w:date="2018-08-23T11:30:47Z">
        <w:r w:rsidDel="00000000" w:rsidR="00000000" w:rsidRPr="00000000">
          <w:rPr>
            <w:rFonts w:ascii="Microsoft Yahei" w:cs="Microsoft Yahei" w:eastAsia="Microsoft Yahei" w:hAnsi="Microsoft Yahei"/>
            <w:color w:val="579a78"/>
            <w:sz w:val="30"/>
            <w:szCs w:val="30"/>
            <w:rtl w:val="0"/>
          </w:rPr>
          <w:t xml:space="preserve">三</w:t>
        </w:r>
      </w:ins>
      <w:del w:author="Congcong Lu" w:id="3" w:date="2018-08-23T11:30:47Z">
        <w:r w:rsidDel="00000000" w:rsidR="00000000" w:rsidRPr="00000000">
          <w:rPr>
            <w:rFonts w:ascii="Microsoft Yahei" w:cs="Microsoft Yahei" w:eastAsia="Microsoft Yahei" w:hAnsi="Microsoft Yahei"/>
            <w:color w:val="579a78"/>
            <w:sz w:val="30"/>
            <w:szCs w:val="30"/>
            <w:rtl w:val="0"/>
          </w:rPr>
          <w:delText xml:space="preserve">四</w:delText>
        </w:r>
      </w:del>
      <w:r w:rsidDel="00000000" w:rsidR="00000000" w:rsidRPr="00000000">
        <w:rPr>
          <w:rFonts w:ascii="Microsoft Yahei" w:cs="Microsoft Yahei" w:eastAsia="Microsoft Yahei" w:hAnsi="Microsoft Yahei"/>
          <w:color w:val="579a78"/>
          <w:sz w:val="30"/>
          <w:szCs w:val="30"/>
          <w:rtl w:val="0"/>
        </w:rPr>
        <w:t xml:space="preserve">：DCN 流通</w:t>
      </w:r>
      <w:r w:rsidDel="00000000" w:rsidR="00000000" w:rsidRPr="00000000">
        <w:rPr>
          <w:rFonts w:ascii="Microsoft Yahei" w:cs="Microsoft Yahei" w:eastAsia="Microsoft Yahei" w:hAnsi="Microsoft Yahei"/>
          <w:color w:val="579a78"/>
          <w:sz w:val="30"/>
          <w:szCs w:val="30"/>
          <w:rtl w:val="0"/>
        </w:rPr>
        <w:t xml:space="preserve">性风险高，大量锁定的 Token 释放机制不</w:t>
      </w:r>
      <w:r w:rsidDel="00000000" w:rsidR="00000000" w:rsidRPr="00000000">
        <w:rPr>
          <w:rFonts w:ascii="Microsoft Yahei" w:cs="Microsoft Yahei" w:eastAsia="Microsoft Yahei" w:hAnsi="Microsoft Yahei"/>
          <w:color w:val="579a78"/>
          <w:sz w:val="30"/>
          <w:szCs w:val="30"/>
          <w:rtl w:val="0"/>
        </w:rPr>
        <w:t xml:space="preserve">明。</w:t>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color w:val="579a78"/>
          <w:sz w:val="30"/>
          <w:szCs w:val="30"/>
        </w:rPr>
      </w:pPr>
      <w:r w:rsidDel="00000000" w:rsidR="00000000" w:rsidRPr="00000000">
        <w:rPr>
          <w:rtl w:val="0"/>
        </w:rPr>
      </w:r>
    </w:p>
    <w:p w:rsidR="00000000" w:rsidDel="00000000" w:rsidP="00000000" w:rsidRDefault="00000000" w:rsidRPr="00000000" w14:paraId="0000001D">
      <w:pPr>
        <w:spacing w:line="276" w:lineRule="auto"/>
        <w:ind w:left="0" w:firstLine="0"/>
        <w:contextualSpacing w:val="0"/>
        <w:rPr/>
      </w:pPr>
      <w:r w:rsidDel="00000000" w:rsidR="00000000" w:rsidRPr="00000000">
        <w:rPr>
          <w:rFonts w:ascii="微软雅黑" w:cs="微软雅黑" w:eastAsia="微软雅黑" w:hAnsi="微软雅黑"/>
          <w:rtl w:val="0"/>
        </w:rPr>
        <w:t xml:space="preserve">DCN</w:t>
      </w:r>
      <w:r w:rsidDel="00000000" w:rsidR="00000000" w:rsidRPr="00000000">
        <w:rPr>
          <w:rFonts w:ascii="Arimo" w:cs="Arimo" w:eastAsia="Arimo" w:hAnsi="Arimo"/>
          <w:rtl w:val="0"/>
        </w:rPr>
        <w:t xml:space="preserve"> </w:t>
      </w:r>
      <w:r w:rsidDel="00000000" w:rsidR="00000000" w:rsidRPr="00000000">
        <w:rPr>
          <w:rFonts w:ascii="微软雅黑" w:cs="微软雅黑" w:eastAsia="微软雅黑" w:hAnsi="微软雅黑"/>
          <w:rtl w:val="0"/>
        </w:rPr>
        <w:t xml:space="preserve">换手率仅为 0.08 %，属于低水平，流通性风险高；持仓分布方面，</w:t>
      </w:r>
      <w:r w:rsidDel="00000000" w:rsidR="00000000" w:rsidRPr="00000000">
        <w:rPr>
          <w:rFonts w:ascii="Arial Unicode MS" w:cs="Arial Unicode MS" w:eastAsia="Arial Unicode MS" w:hAnsi="Arial Unicode MS"/>
          <w:rtl w:val="0"/>
        </w:rPr>
        <w:t xml:space="preserve">对于合约锁定的 76.1% 部分，尽管将锁仓写进了代码，但并没有说明锁仓地址的归属，也没有说明释放机制。对于应该锁仓但没有写进代码的部分，大约合计有 16.9%。</w:t>
      </w:r>
      <w:r w:rsidDel="00000000" w:rsidR="00000000" w:rsidRPr="00000000">
        <w:rPr>
          <w:rFonts w:ascii="微软雅黑" w:cs="微软雅黑" w:eastAsia="微软雅黑" w:hAnsi="微软雅黑"/>
          <w:rtl w:val="0"/>
        </w:rPr>
        <w:t xml:space="preserve">。</w:t>
      </w:r>
      <w:r w:rsidDel="00000000" w:rsidR="00000000" w:rsidRPr="00000000">
        <w:rPr>
          <w:rtl w:val="0"/>
        </w:rPr>
      </w:r>
    </w:p>
    <w:p w:rsidR="00000000" w:rsidDel="00000000" w:rsidP="00000000" w:rsidRDefault="00000000" w:rsidRPr="00000000" w14:paraId="0000001E">
      <w:pPr>
        <w:contextualSpacing w:val="0"/>
        <w:rPr/>
      </w:pPr>
      <w:r w:rsidDel="00000000" w:rsidR="00000000" w:rsidRPr="00000000">
        <w:rPr>
          <w:rtl w:val="0"/>
        </w:rPr>
      </w:r>
    </w:p>
    <w:p w:rsidR="00000000" w:rsidDel="00000000" w:rsidP="00000000" w:rsidRDefault="00000000" w:rsidRPr="00000000" w14:paraId="0000001F">
      <w:pPr>
        <w:contextualSpacing w:val="0"/>
        <w:rPr/>
      </w:pPr>
      <w:r w:rsidDel="00000000" w:rsidR="00000000" w:rsidRPr="00000000">
        <w:rPr>
          <w:rtl w:val="0"/>
        </w:rPr>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b w:val="1"/>
          <w:color w:val="579a78"/>
          <w:sz w:val="36"/>
          <w:szCs w:val="36"/>
        </w:rPr>
      </w:pPr>
      <w:r w:rsidDel="00000000" w:rsidR="00000000" w:rsidRPr="00000000">
        <w:rPr>
          <w:rFonts w:ascii="Microsoft Yahei" w:cs="Microsoft Yahei" w:eastAsia="Microsoft Yahei" w:hAnsi="Microsoft Yahei"/>
          <w:b w:val="1"/>
          <w:color w:val="579a78"/>
          <w:sz w:val="36"/>
          <w:szCs w:val="36"/>
          <w:rtl w:val="0"/>
        </w:rPr>
        <w:t xml:space="preserve">项目主要优势</w:t>
      </w:r>
    </w:p>
    <w:p w:rsidR="00000000" w:rsidDel="00000000" w:rsidP="00000000" w:rsidRDefault="00000000" w:rsidRPr="00000000" w14:paraId="00000021">
      <w:pPr>
        <w:contextualSpacing w:val="0"/>
        <w:rPr/>
      </w:pPr>
      <w:r w:rsidDel="00000000" w:rsidR="00000000" w:rsidRPr="00000000">
        <w:rPr>
          <w:rtl w:val="0"/>
        </w:rPr>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color w:val="579a78"/>
          <w:sz w:val="30"/>
          <w:szCs w:val="30"/>
        </w:rPr>
      </w:pPr>
      <w:r w:rsidDel="00000000" w:rsidR="00000000" w:rsidRPr="00000000">
        <w:rPr>
          <w:rFonts w:ascii="Microsoft Yahei" w:cs="Microsoft Yahei" w:eastAsia="Microsoft Yahei" w:hAnsi="Microsoft Yahei"/>
          <w:color w:val="579a78"/>
          <w:sz w:val="30"/>
          <w:szCs w:val="30"/>
          <w:rtl w:val="0"/>
        </w:rPr>
        <w:t xml:space="preserve">优势一：Dentacoin 项目提供的 Trusted Reviews 及 DentaVox 工具 ，为用户提供了找到适合牙医的途径，为口腔护理行业提供市场调查数据。</w:t>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contextualSpacing w:val="0"/>
        <w:rPr/>
      </w:pPr>
      <w:r w:rsidDel="00000000" w:rsidR="00000000" w:rsidRPr="00000000">
        <w:rPr>
          <w:rtl w:val="0"/>
        </w:rPr>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contextualSpacing w:val="0"/>
        <w:rPr/>
      </w:pPr>
      <w:r w:rsidDel="00000000" w:rsidR="00000000" w:rsidRPr="00000000">
        <w:rPr>
          <w:rFonts w:ascii="Arial Unicode MS" w:cs="Arial Unicode MS" w:eastAsia="Arial Unicode MS" w:hAnsi="Arial Unicode MS"/>
          <w:rtl w:val="0"/>
        </w:rPr>
        <w:t xml:space="preserve">Dentacoin 项目存在一定优势，如使用 Dentacoin 平台的 Trusted Reviews 工具可以给牙医提供一个推广途径，用户可以对牙医治疗方法进行评价，为其他用户提供了有效的信息，也为牙医提供了推广的途径。</w:t>
      </w:r>
    </w:p>
    <w:p w:rsidR="00000000" w:rsidDel="00000000" w:rsidP="00000000" w:rsidRDefault="00000000" w:rsidRPr="00000000" w14:paraId="00000025">
      <w:pPr>
        <w:contextualSpacing w:val="0"/>
        <w:rPr/>
      </w:pPr>
      <w:r w:rsidDel="00000000" w:rsidR="00000000" w:rsidRPr="00000000">
        <w:rPr>
          <w:rtl w:val="0"/>
        </w:rPr>
      </w:r>
    </w:p>
    <w:p w:rsidR="00000000" w:rsidDel="00000000" w:rsidP="00000000" w:rsidRDefault="00000000" w:rsidRPr="00000000" w14:paraId="00000026">
      <w:pPr>
        <w:contextualSpacing w:val="0"/>
        <w:rPr/>
      </w:pPr>
      <w:r w:rsidDel="00000000" w:rsidR="00000000" w:rsidRPr="00000000">
        <w:rPr>
          <w:rFonts w:ascii="Arial Unicode MS" w:cs="Arial Unicode MS" w:eastAsia="Arial Unicode MS" w:hAnsi="Arial Unicode MS"/>
          <w:rtl w:val="0"/>
        </w:rPr>
        <w:t xml:space="preserve">DentaVox 是面向用户的数据调查工具，口腔行业可以通过 DentaVox 获取一定的调查数据。</w:t>
      </w:r>
    </w:p>
    <w:p w:rsidR="00000000" w:rsidDel="00000000" w:rsidP="00000000" w:rsidRDefault="00000000" w:rsidRPr="00000000" w14:paraId="00000027">
      <w:pPr>
        <w:contextualSpacing w:val="0"/>
        <w:rPr/>
      </w:pPr>
      <w:r w:rsidDel="00000000" w:rsidR="00000000" w:rsidRPr="00000000">
        <w:rPr>
          <w:rtl w:val="0"/>
        </w:rPr>
      </w:r>
    </w:p>
    <w:p w:rsidR="00000000" w:rsidDel="00000000" w:rsidP="00000000" w:rsidRDefault="00000000" w:rsidRPr="00000000" w14:paraId="00000028">
      <w:pPr>
        <w:contextualSpacing w:val="0"/>
        <w:rPr/>
      </w:pPr>
      <w:r w:rsidDel="00000000" w:rsidR="00000000" w:rsidRPr="00000000">
        <w:rPr>
          <w:rtl w:val="0"/>
        </w:rPr>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color w:val="579a78"/>
          <w:sz w:val="30"/>
          <w:szCs w:val="30"/>
        </w:rPr>
      </w:pPr>
      <w:r w:rsidDel="00000000" w:rsidR="00000000" w:rsidRPr="00000000">
        <w:rPr>
          <w:rFonts w:ascii="Microsoft Yahei" w:cs="Microsoft Yahei" w:eastAsia="Microsoft Yahei" w:hAnsi="Microsoft Yahei"/>
          <w:color w:val="579a78"/>
          <w:sz w:val="30"/>
          <w:szCs w:val="30"/>
          <w:rtl w:val="0"/>
        </w:rPr>
        <w:t xml:space="preserve">优势二：项目开发进度符合预期，多个时间节点任务提前完成，项目完成保障较高。</w:t>
      </w:r>
    </w:p>
    <w:p w:rsidR="00000000" w:rsidDel="00000000" w:rsidP="00000000" w:rsidRDefault="00000000" w:rsidRPr="00000000" w14:paraId="0000002A">
      <w:pPr>
        <w:contextualSpacing w:val="0"/>
        <w:rPr/>
      </w:pPr>
      <w:r w:rsidDel="00000000" w:rsidR="00000000" w:rsidRPr="00000000">
        <w:rPr>
          <w:rtl w:val="0"/>
        </w:rPr>
      </w:r>
    </w:p>
    <w:p w:rsidR="00000000" w:rsidDel="00000000" w:rsidP="00000000" w:rsidRDefault="00000000" w:rsidRPr="00000000" w14:paraId="0000002B">
      <w:pPr>
        <w:contextualSpacing w:val="0"/>
        <w:rPr/>
      </w:pPr>
      <w:r w:rsidDel="00000000" w:rsidR="00000000" w:rsidRPr="00000000">
        <w:rPr>
          <w:rFonts w:ascii="Arial Unicode MS" w:cs="Arial Unicode MS" w:eastAsia="Arial Unicode MS" w:hAnsi="Arial Unicode MS"/>
          <w:rtl w:val="0"/>
        </w:rPr>
        <w:t xml:space="preserve">Dentacoin 项目整体履约情况好，阶段性的开发目标均已落地，目前已上线 3 个平台及应用，除可信任评论平台落地较规划时间点延期几天外，2017 年第四季度开始相较路线图计划提前完成。</w:t>
      </w:r>
      <w:r w:rsidDel="00000000" w:rsidR="00000000" w:rsidRPr="00000000">
        <w:rPr>
          <w:rtl w:val="0"/>
        </w:rPr>
      </w:r>
    </w:p>
    <w:p w:rsidR="00000000" w:rsidDel="00000000" w:rsidP="00000000" w:rsidRDefault="00000000" w:rsidRPr="00000000" w14:paraId="0000002C">
      <w:pPr>
        <w:contextualSpacing w:val="0"/>
        <w:rPr/>
      </w:pPr>
      <w:r w:rsidDel="00000000" w:rsidR="00000000" w:rsidRPr="00000000">
        <w:rPr>
          <w:rtl w:val="0"/>
        </w:rPr>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color w:val="579a78"/>
          <w:sz w:val="30"/>
          <w:szCs w:val="30"/>
        </w:rPr>
      </w:pPr>
      <w:r w:rsidDel="00000000" w:rsidR="00000000" w:rsidRPr="00000000">
        <w:rPr>
          <w:rtl w:val="0"/>
        </w:rPr>
      </w:r>
    </w:p>
    <w:p w:rsidR="00000000" w:rsidDel="00000000" w:rsidP="00000000" w:rsidRDefault="00000000" w:rsidRPr="00000000" w14:paraId="0000002E">
      <w:pPr>
        <w:contextualSpacing w:val="0"/>
        <w:rPr/>
      </w:pPr>
      <w:r w:rsidDel="00000000" w:rsidR="00000000" w:rsidRPr="00000000">
        <w:rPr>
          <w:rtl w:val="0"/>
        </w:rPr>
      </w:r>
    </w:p>
    <w:p w:rsidR="00000000" w:rsidDel="00000000" w:rsidP="00000000" w:rsidRDefault="00000000" w:rsidRPr="00000000" w14:paraId="0000002F">
      <w:pPr>
        <w:contextualSpacing w:val="0"/>
        <w:rPr/>
      </w:pPr>
      <w:r w:rsidDel="00000000" w:rsidR="00000000" w:rsidRPr="00000000">
        <w:rPr>
          <w:rtl w:val="0"/>
        </w:rPr>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rPr>
      </w:pPr>
      <w:r w:rsidDel="00000000" w:rsidR="00000000" w:rsidRPr="00000000">
        <w:rPr>
          <w:rFonts w:ascii="Microsoft Yahei" w:cs="Microsoft Yahei" w:eastAsia="Microsoft Yahei" w:hAnsi="Microsoft Yahei"/>
          <w:rtl w:val="0"/>
        </w:rPr>
        <w:t xml:space="preserve">以上为项目主要风险点和优势，以下为完整报告。</w:t>
      </w:r>
    </w:p>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rPr>
      </w:pPr>
      <w:r w:rsidDel="00000000" w:rsidR="00000000" w:rsidRPr="00000000">
        <w:rPr>
          <w:rtl w:val="0"/>
        </w:rPr>
      </w:r>
    </w:p>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color w:val="579a78"/>
        </w:rPr>
      </w:pPr>
      <w:r w:rsidDel="00000000" w:rsidR="00000000" w:rsidRPr="00000000">
        <w:rPr>
          <w:rFonts w:ascii="Microsoft Yahei" w:cs="Microsoft Yahei" w:eastAsia="Microsoft Yahei" w:hAnsi="Microsoft Yahei"/>
          <w:color w:val="579a78"/>
          <w:rtl w:val="0"/>
        </w:rPr>
        <w:t xml:space="preserve">如果任何项目方对标准共识的评级结果有疑问，或对相关数据提出申诉（包括但不限于项目运营数字、重要团队成员变更原因、代码更新和最新交易表现等），标准共识分析师团队会根据材料的真实性重新评估。</w:t>
      </w:r>
    </w:p>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color w:val="579a78"/>
        </w:rPr>
      </w:pPr>
      <w:r w:rsidDel="00000000" w:rsidR="00000000" w:rsidRPr="00000000">
        <w:rPr>
          <w:rtl w:val="0"/>
        </w:rPr>
      </w:r>
    </w:p>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color w:val="579a78"/>
        </w:rPr>
      </w:pPr>
      <w:r w:rsidDel="00000000" w:rsidR="00000000" w:rsidRPr="00000000">
        <w:rPr>
          <w:rFonts w:ascii="Microsoft Yahei" w:cs="Microsoft Yahei" w:eastAsia="Microsoft Yahei" w:hAnsi="Microsoft Yahei"/>
          <w:color w:val="579a78"/>
          <w:rtl w:val="0"/>
        </w:rPr>
        <w:t xml:space="preserve">如果标准共识分析师团队在调查过程中使用了错误材料而影响评级结果，或任何项目变动可能导致评级等级变动时，标准共识也会重新调查和评估风险等级。</w:t>
      </w:r>
    </w:p>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color w:val="579a78"/>
        </w:rPr>
      </w:pPr>
      <w:r w:rsidDel="00000000" w:rsidR="00000000" w:rsidRPr="00000000">
        <w:rPr>
          <w:rtl w:val="0"/>
        </w:rPr>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contextualSpacing w:val="0"/>
        <w:rPr/>
      </w:pPr>
      <w:r w:rsidDel="00000000" w:rsidR="00000000" w:rsidRPr="00000000">
        <w:rPr>
          <w:rFonts w:ascii="Microsoft Yahei" w:cs="Microsoft Yahei" w:eastAsia="Microsoft Yahei" w:hAnsi="Microsoft Yahei"/>
          <w:color w:val="579a78"/>
          <w:rtl w:val="0"/>
        </w:rPr>
        <w:t xml:space="preserve">任何项目方、利益相关方和投资者可直接通过微信公众号（「标准共识」ID：SNCrating）后台与我们联系，也可以发送邮件至：contact@sncrating.com。</w:t>
      </w:r>
      <w:r w:rsidDel="00000000" w:rsidR="00000000" w:rsidRPr="00000000">
        <w:rPr>
          <w:rtl w:val="0"/>
        </w:rPr>
      </w:r>
    </w:p>
    <w:p w:rsidR="00000000" w:rsidDel="00000000" w:rsidP="00000000" w:rsidRDefault="00000000" w:rsidRPr="00000000" w14:paraId="00000037">
      <w:pPr>
        <w:contextualSpacing w:val="0"/>
        <w:rPr>
          <w:color w:val="579a78"/>
        </w:rPr>
      </w:pPr>
      <w:r w:rsidDel="00000000" w:rsidR="00000000" w:rsidRPr="00000000">
        <w:rPr>
          <w:rtl w:val="0"/>
        </w:rPr>
      </w:r>
    </w:p>
    <w:p w:rsidR="00000000" w:rsidDel="00000000" w:rsidP="00000000" w:rsidRDefault="00000000" w:rsidRPr="00000000" w14:paraId="00000038">
      <w:pPr>
        <w:pStyle w:val="Heading2"/>
        <w:spacing w:after="0" w:before="0" w:lineRule="auto"/>
        <w:contextualSpacing w:val="0"/>
        <w:rPr>
          <w:sz w:val="60"/>
          <w:szCs w:val="60"/>
        </w:rPr>
      </w:pPr>
      <w:bookmarkStart w:colFirst="0" w:colLast="0" w:name="_b3l71caqs87x" w:id="3"/>
      <w:bookmarkEnd w:id="3"/>
      <w:r w:rsidDel="00000000" w:rsidR="00000000" w:rsidRPr="00000000">
        <w:rPr>
          <w:rFonts w:ascii="Arial Unicode MS" w:cs="Arial Unicode MS" w:eastAsia="Arial Unicode MS" w:hAnsi="Arial Unicode MS"/>
          <w:sz w:val="60"/>
          <w:szCs w:val="60"/>
          <w:rtl w:val="0"/>
        </w:rPr>
        <w:t xml:space="preserve">Rationale 依据</w:t>
      </w:r>
    </w:p>
    <w:p w:rsidR="00000000" w:rsidDel="00000000" w:rsidP="00000000" w:rsidRDefault="00000000" w:rsidRPr="00000000" w14:paraId="00000039">
      <w:pPr>
        <w:pStyle w:val="Heading3"/>
        <w:contextualSpacing w:val="0"/>
        <w:rPr>
          <w:b w:val="1"/>
          <w:color w:val="579a78"/>
          <w:sz w:val="22"/>
          <w:szCs w:val="22"/>
        </w:rPr>
      </w:pPr>
      <w:bookmarkStart w:colFirst="0" w:colLast="0" w:name="_g2f6wmmnqa6j" w:id="4"/>
      <w:bookmarkEnd w:id="4"/>
      <w:r w:rsidDel="00000000" w:rsidR="00000000" w:rsidRPr="00000000">
        <w:rPr>
          <w:rFonts w:ascii="Arial Unicode MS" w:cs="Arial Unicode MS" w:eastAsia="Arial Unicode MS" w:hAnsi="Arial Unicode MS"/>
          <w:b w:val="1"/>
          <w:color w:val="579a78"/>
          <w:sz w:val="36"/>
          <w:szCs w:val="36"/>
          <w:rtl w:val="0"/>
        </w:rPr>
        <w:t xml:space="preserve">产品和技术模块</w:t>
      </w:r>
      <w:r w:rsidDel="00000000" w:rsidR="00000000" w:rsidRPr="00000000">
        <w:rPr>
          <w:rtl w:val="0"/>
        </w:rPr>
      </w:r>
    </w:p>
    <w:p w:rsidR="00000000" w:rsidDel="00000000" w:rsidP="00000000" w:rsidRDefault="00000000" w:rsidRPr="00000000" w14:paraId="0000003A">
      <w:pPr>
        <w:pStyle w:val="Heading4"/>
        <w:spacing w:after="0" w:before="0" w:lineRule="auto"/>
        <w:contextualSpacing w:val="0"/>
        <w:rPr>
          <w:b w:val="1"/>
          <w:color w:val="579a78"/>
          <w:sz w:val="22"/>
          <w:szCs w:val="22"/>
        </w:rPr>
      </w:pPr>
      <w:bookmarkStart w:colFirst="0" w:colLast="0" w:name="_6q5bkvuhe3i4" w:id="5"/>
      <w:bookmarkEnd w:id="5"/>
      <w:r w:rsidDel="00000000" w:rsidR="00000000" w:rsidRPr="00000000">
        <w:rPr>
          <w:rtl w:val="0"/>
        </w:rPr>
      </w:r>
    </w:p>
    <w:p w:rsidR="00000000" w:rsidDel="00000000" w:rsidP="00000000" w:rsidRDefault="00000000" w:rsidRPr="00000000" w14:paraId="0000003B">
      <w:pPr>
        <w:pStyle w:val="Heading4"/>
        <w:spacing w:after="0" w:before="0" w:lineRule="auto"/>
        <w:contextualSpacing w:val="0"/>
        <w:rPr>
          <w:rFonts w:ascii="Microsoft Yahei" w:cs="Microsoft Yahei" w:eastAsia="Microsoft Yahei" w:hAnsi="Microsoft Yahei"/>
          <w:color w:val="579a78"/>
          <w:sz w:val="30"/>
          <w:szCs w:val="30"/>
        </w:rPr>
      </w:pPr>
      <w:bookmarkStart w:colFirst="0" w:colLast="0" w:name="_kzy9v1h6ruwr" w:id="6"/>
      <w:bookmarkEnd w:id="6"/>
      <w:r w:rsidDel="00000000" w:rsidR="00000000" w:rsidRPr="00000000">
        <w:rPr>
          <w:rFonts w:ascii="Microsoft Yahei" w:cs="Microsoft Yahei" w:eastAsia="Microsoft Yahei" w:hAnsi="Microsoft Yahei"/>
          <w:color w:val="579a78"/>
          <w:sz w:val="30"/>
          <w:szCs w:val="30"/>
          <w:rtl w:val="0"/>
        </w:rPr>
        <w:t xml:space="preserve">市场及产品分析</w:t>
      </w:r>
    </w:p>
    <w:p w:rsidR="00000000" w:rsidDel="00000000" w:rsidP="00000000" w:rsidRDefault="00000000" w:rsidRPr="00000000" w14:paraId="0000003C">
      <w:pPr>
        <w:contextualSpacing w:val="0"/>
        <w:rPr/>
      </w:pPr>
      <w:r w:rsidDel="00000000" w:rsidR="00000000" w:rsidRPr="00000000">
        <w:rPr>
          <w:rtl w:val="0"/>
        </w:rPr>
      </w:r>
    </w:p>
    <w:p w:rsidR="00000000" w:rsidDel="00000000" w:rsidP="00000000" w:rsidRDefault="00000000" w:rsidRPr="00000000" w14:paraId="0000003D">
      <w:pPr>
        <w:contextualSpacing w:val="0"/>
        <w:rPr/>
      </w:pPr>
      <w:r w:rsidDel="00000000" w:rsidR="00000000" w:rsidRPr="00000000">
        <w:rPr>
          <w:rFonts w:ascii="Arial Unicode MS" w:cs="Arial Unicode MS" w:eastAsia="Arial Unicode MS" w:hAnsi="Arial Unicode MS"/>
          <w:rtl w:val="0"/>
        </w:rPr>
        <w:t xml:space="preserve">Dentacoin 旨</w:t>
      </w:r>
      <w:r w:rsidDel="00000000" w:rsidR="00000000" w:rsidRPr="00000000">
        <w:rPr>
          <w:rFonts w:ascii="Arial Unicode MS" w:cs="Arial Unicode MS" w:eastAsia="Arial Unicode MS" w:hAnsi="Arial Unicode MS"/>
          <w:rtl w:val="0"/>
        </w:rPr>
        <w:t xml:space="preserve">在</w:t>
      </w:r>
      <w:r w:rsidDel="00000000" w:rsidR="00000000" w:rsidRPr="00000000">
        <w:rPr>
          <w:rFonts w:ascii="Arial Unicode MS" w:cs="Arial Unicode MS" w:eastAsia="Arial Unicode MS" w:hAnsi="Arial Unicode MS"/>
          <w:rtl w:val="0"/>
        </w:rPr>
        <w:t xml:space="preserve">提高</w:t>
      </w:r>
      <w:r w:rsidDel="00000000" w:rsidR="00000000" w:rsidRPr="00000000">
        <w:rPr>
          <w:rFonts w:ascii="Arial Unicode MS" w:cs="Arial Unicode MS" w:eastAsia="Arial Unicode MS" w:hAnsi="Arial Unicode MS"/>
          <w:rtl w:val="0"/>
        </w:rPr>
        <w:t xml:space="preserve">牙医护理</w:t>
      </w:r>
      <w:r w:rsidDel="00000000" w:rsidR="00000000" w:rsidRPr="00000000">
        <w:rPr>
          <w:rFonts w:ascii="Arial Unicode MS" w:cs="Arial Unicode MS" w:eastAsia="Arial Unicode MS" w:hAnsi="Arial Unicode MS"/>
          <w:rtl w:val="0"/>
        </w:rPr>
        <w:t xml:space="preserve">的质量，降低治疗费用，</w:t>
      </w:r>
      <w:r w:rsidDel="00000000" w:rsidR="00000000" w:rsidRPr="00000000">
        <w:rPr>
          <w:rFonts w:ascii="Arial Unicode MS" w:cs="Arial Unicode MS" w:eastAsia="Arial Unicode MS" w:hAnsi="Arial Unicode MS"/>
          <w:rtl w:val="0"/>
        </w:rPr>
        <w:t xml:space="preserve">并</w:t>
      </w:r>
      <w:r w:rsidDel="00000000" w:rsidR="00000000" w:rsidRPr="00000000">
        <w:rPr>
          <w:rFonts w:ascii="Arial Unicode MS" w:cs="Arial Unicode MS" w:eastAsia="Arial Unicode MS" w:hAnsi="Arial Unicode MS"/>
          <w:rtl w:val="0"/>
        </w:rPr>
        <w:t xml:space="preserve">创造一个牙科的社区。</w:t>
      </w:r>
      <w:r w:rsidDel="00000000" w:rsidR="00000000" w:rsidRPr="00000000">
        <w:rPr>
          <w:rFonts w:ascii="Arial Unicode MS" w:cs="Arial Unicode MS" w:eastAsia="Arial Unicode MS" w:hAnsi="Arial Unicode MS"/>
          <w:rtl w:val="0"/>
        </w:rPr>
        <w:t xml:space="preserve">它</w:t>
      </w:r>
      <w:r w:rsidDel="00000000" w:rsidR="00000000" w:rsidRPr="00000000">
        <w:rPr>
          <w:rFonts w:ascii="Arial Unicode MS" w:cs="Arial Unicode MS" w:eastAsia="Arial Unicode MS" w:hAnsi="Arial Unicode MS"/>
          <w:rtl w:val="0"/>
        </w:rPr>
        <w:t xml:space="preserve">的目标是成为全球牙科行业的金融科技与物流平台，用区块链为医保行业提供解决方案和支持。</w:t>
      </w:r>
    </w:p>
    <w:p w:rsidR="00000000" w:rsidDel="00000000" w:rsidP="00000000" w:rsidRDefault="00000000" w:rsidRPr="00000000" w14:paraId="0000003E">
      <w:pPr>
        <w:contextualSpacing w:val="0"/>
        <w:rPr/>
      </w:pPr>
      <w:r w:rsidDel="00000000" w:rsidR="00000000" w:rsidRPr="00000000">
        <w:rPr>
          <w:rtl w:val="0"/>
        </w:rPr>
      </w:r>
    </w:p>
    <w:p w:rsidR="00000000" w:rsidDel="00000000" w:rsidP="00000000" w:rsidRDefault="00000000" w:rsidRPr="00000000" w14:paraId="0000003F">
      <w:pPr>
        <w:contextualSpacing w:val="0"/>
        <w:rPr/>
      </w:pPr>
      <w:r w:rsidDel="00000000" w:rsidR="00000000" w:rsidRPr="00000000">
        <w:rPr>
          <w:rFonts w:ascii="Arial Unicode MS" w:cs="Arial Unicode MS" w:eastAsia="Arial Unicode MS" w:hAnsi="Arial Unicode MS"/>
          <w:rtl w:val="0"/>
        </w:rPr>
        <w:t xml:space="preserve">根据 Dentacoin 官网展示，其产品由五个部分构成，分别为：</w:t>
      </w:r>
      <w:r w:rsidDel="00000000" w:rsidR="00000000" w:rsidRPr="00000000">
        <w:rPr>
          <w:b w:val="1"/>
          <w:rtl w:val="0"/>
        </w:rPr>
        <w:t xml:space="preserve">Dentacoin Trusted Reviews</w:t>
      </w:r>
      <w:r w:rsidDel="00000000" w:rsidR="00000000" w:rsidRPr="00000000">
        <w:rPr>
          <w:rtl w:val="0"/>
        </w:rPr>
        <w:t xml:space="preserve"> </w:t>
      </w:r>
      <w:r w:rsidDel="00000000" w:rsidR="00000000" w:rsidRPr="00000000">
        <w:rPr>
          <w:b w:val="1"/>
          <w:rtl w:val="0"/>
        </w:rPr>
        <w:t xml:space="preserve">Platform</w:t>
      </w:r>
      <w:r w:rsidDel="00000000" w:rsidR="00000000" w:rsidRPr="00000000">
        <w:rPr>
          <w:rFonts w:ascii="Arial Unicode MS" w:cs="Arial Unicode MS" w:eastAsia="Arial Unicode MS" w:hAnsi="Arial Unicode MS"/>
          <w:rtl w:val="0"/>
        </w:rPr>
        <w:t xml:space="preserve">、</w:t>
      </w:r>
      <w:r w:rsidDel="00000000" w:rsidR="00000000" w:rsidRPr="00000000">
        <w:rPr>
          <w:b w:val="1"/>
          <w:rtl w:val="0"/>
        </w:rPr>
        <w:t xml:space="preserve">DentaVox</w:t>
      </w:r>
      <w:r w:rsidDel="00000000" w:rsidR="00000000" w:rsidRPr="00000000">
        <w:rPr>
          <w:rFonts w:ascii="Arial Unicode MS" w:cs="Arial Unicode MS" w:eastAsia="Arial Unicode MS" w:hAnsi="Arial Unicode MS"/>
          <w:rtl w:val="0"/>
        </w:rPr>
        <w:t xml:space="preserve">、</w:t>
      </w:r>
      <w:r w:rsidDel="00000000" w:rsidR="00000000" w:rsidRPr="00000000">
        <w:rPr>
          <w:b w:val="1"/>
          <w:rtl w:val="0"/>
        </w:rPr>
        <w:t xml:space="preserve">Dentacare </w:t>
      </w:r>
      <w:r w:rsidDel="00000000" w:rsidR="00000000" w:rsidRPr="00000000">
        <w:rPr>
          <w:b w:val="1"/>
          <w:rtl w:val="0"/>
        </w:rPr>
        <w:t xml:space="preserve">A</w:t>
      </w:r>
      <w:r w:rsidDel="00000000" w:rsidR="00000000" w:rsidRPr="00000000">
        <w:rPr>
          <w:b w:val="1"/>
          <w:rtl w:val="0"/>
        </w:rPr>
        <w:t xml:space="preserve">pp</w:t>
      </w:r>
      <w:r w:rsidDel="00000000" w:rsidR="00000000" w:rsidRPr="00000000">
        <w:rPr>
          <w:rFonts w:ascii="Arial Unicode MS" w:cs="Arial Unicode MS" w:eastAsia="Arial Unicode MS" w:hAnsi="Arial Unicode MS"/>
          <w:rtl w:val="0"/>
        </w:rPr>
        <w:t xml:space="preserve">、</w:t>
      </w:r>
      <w:r w:rsidDel="00000000" w:rsidR="00000000" w:rsidRPr="00000000">
        <w:rPr>
          <w:b w:val="1"/>
          <w:rtl w:val="0"/>
        </w:rPr>
        <w:t xml:space="preserve">Dental Assurance</w:t>
      </w:r>
      <w:r w:rsidDel="00000000" w:rsidR="00000000" w:rsidRPr="00000000">
        <w:rPr>
          <w:rFonts w:ascii="Arial Unicode MS" w:cs="Arial Unicode MS" w:eastAsia="Arial Unicode MS" w:hAnsi="Arial Unicode MS"/>
          <w:rtl w:val="0"/>
        </w:rPr>
        <w:t xml:space="preserve">、</w:t>
      </w:r>
      <w:r w:rsidDel="00000000" w:rsidR="00000000" w:rsidRPr="00000000">
        <w:rPr>
          <w:b w:val="1"/>
          <w:rtl w:val="0"/>
        </w:rPr>
        <w:t xml:space="preserve">Health Database</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40">
      <w:pPr>
        <w:contextualSpacing w:val="0"/>
        <w:rPr/>
      </w:pPr>
      <w:r w:rsidDel="00000000" w:rsidR="00000000" w:rsidRPr="00000000">
        <w:rPr>
          <w:rtl w:val="0"/>
        </w:rPr>
      </w:r>
    </w:p>
    <w:p w:rsidR="00000000" w:rsidDel="00000000" w:rsidP="00000000" w:rsidRDefault="00000000" w:rsidRPr="00000000" w14:paraId="00000041">
      <w:pPr>
        <w:numPr>
          <w:ilvl w:val="0"/>
          <w:numId w:val="4"/>
        </w:numPr>
        <w:ind w:left="720" w:hanging="360"/>
        <w:rPr>
          <w:u w:val="none"/>
        </w:rPr>
      </w:pPr>
      <w:r w:rsidDel="00000000" w:rsidR="00000000" w:rsidRPr="00000000">
        <w:rPr>
          <w:b w:val="1"/>
          <w:rtl w:val="0"/>
        </w:rPr>
        <w:t xml:space="preserve">Dentacoin Trusted Reviews Platform:</w:t>
      </w:r>
      <w:r w:rsidDel="00000000" w:rsidR="00000000" w:rsidRPr="00000000">
        <w:rPr>
          <w:rFonts w:ascii="Arial Unicode MS" w:cs="Arial Unicode MS" w:eastAsia="Arial Unicode MS" w:hAnsi="Arial Unicode MS"/>
          <w:rtl w:val="0"/>
        </w:rPr>
        <w:t xml:space="preserve"> Trusted Reviews 平台是实现 Dentacoin 价值的工具，致力于</w:t>
      </w:r>
      <w:r w:rsidDel="00000000" w:rsidR="00000000" w:rsidRPr="00000000">
        <w:rPr>
          <w:rFonts w:ascii="Arial Unicode MS" w:cs="Arial Unicode MS" w:eastAsia="Arial Unicode MS" w:hAnsi="Arial Unicode MS"/>
          <w:color w:val="212121"/>
          <w:highlight w:val="white"/>
          <w:rtl w:val="0"/>
        </w:rPr>
        <w:t xml:space="preserve">改善全球牙科护理行业现状并降低其价格。患者通过平台对牙医进行评价与发表建议，同时也为牙医提供了有价值的动态市场分析，</w:t>
      </w:r>
      <w:r w:rsidDel="00000000" w:rsidR="00000000" w:rsidRPr="00000000">
        <w:rPr>
          <w:rFonts w:ascii="Arial Unicode MS" w:cs="Arial Unicode MS" w:eastAsia="Arial Unicode MS" w:hAnsi="Arial Unicode MS"/>
          <w:rtl w:val="0"/>
        </w:rPr>
        <w:t xml:space="preserve">个人和牙医都将得到 Dentacoin 奖励。该平台目前注册用户达 16,547 人，注册牙医诊所 4,090 家。</w:t>
      </w:r>
    </w:p>
    <w:p w:rsidR="00000000" w:rsidDel="00000000" w:rsidP="00000000" w:rsidRDefault="00000000" w:rsidRPr="00000000" w14:paraId="00000042">
      <w:pPr>
        <w:ind w:left="720" w:firstLine="0"/>
        <w:contextualSpacing w:val="0"/>
        <w:rPr/>
      </w:pPr>
      <w:r w:rsidDel="00000000" w:rsidR="00000000" w:rsidRPr="00000000">
        <w:rPr>
          <w:rtl w:val="0"/>
        </w:rPr>
      </w:r>
    </w:p>
    <w:p w:rsidR="00000000" w:rsidDel="00000000" w:rsidP="00000000" w:rsidRDefault="00000000" w:rsidRPr="00000000" w14:paraId="00000043">
      <w:pPr>
        <w:ind w:left="720" w:firstLine="0"/>
        <w:contextualSpacing w:val="0"/>
        <w:rPr/>
      </w:pPr>
      <w:r w:rsidDel="00000000" w:rsidR="00000000" w:rsidRPr="00000000">
        <w:rPr>
          <w:rFonts w:ascii="Arial Unicode MS" w:cs="Arial Unicode MS" w:eastAsia="Arial Unicode MS" w:hAnsi="Arial Unicode MS"/>
          <w:rtl w:val="0"/>
        </w:rPr>
        <w:t xml:space="preserve">Dentacoin 平台特点如下：</w:t>
      </w:r>
    </w:p>
    <w:p w:rsidR="00000000" w:rsidDel="00000000" w:rsidP="00000000" w:rsidRDefault="00000000" w:rsidRPr="00000000" w14:paraId="00000044">
      <w:pPr>
        <w:ind w:left="720" w:firstLine="0"/>
        <w:contextualSpacing w:val="0"/>
        <w:rPr/>
      </w:pPr>
      <w:r w:rsidDel="00000000" w:rsidR="00000000" w:rsidRPr="00000000">
        <w:rPr>
          <w:rtl w:val="0"/>
        </w:rPr>
      </w:r>
    </w:p>
    <w:p w:rsidR="00000000" w:rsidDel="00000000" w:rsidP="00000000" w:rsidRDefault="00000000" w:rsidRPr="00000000" w14:paraId="00000045">
      <w:pPr>
        <w:ind w:left="720" w:firstLine="0"/>
        <w:contextualSpacing w:val="0"/>
        <w:rPr/>
      </w:pPr>
      <w:r w:rsidDel="00000000" w:rsidR="00000000" w:rsidRPr="00000000">
        <w:rPr>
          <w:rFonts w:ascii="Arial Unicode MS" w:cs="Arial Unicode MS" w:eastAsia="Arial Unicode MS" w:hAnsi="Arial Unicode MS"/>
          <w:color w:val="212121"/>
          <w:highlight w:val="white"/>
          <w:rtl w:val="0"/>
        </w:rPr>
        <w:t xml:space="preserve">1）无审查机制，</w:t>
      </w:r>
      <w:r w:rsidDel="00000000" w:rsidR="00000000" w:rsidRPr="00000000">
        <w:rPr>
          <w:rFonts w:ascii="Arial Unicode MS" w:cs="Arial Unicode MS" w:eastAsia="Arial Unicode MS" w:hAnsi="Arial Unicode MS"/>
          <w:rtl w:val="0"/>
        </w:rPr>
        <w:t xml:space="preserve">患者缺乏判断牙医治疗效果的有效信息来源。基于区块链具有透明、激励的特性，Dentacoin Review Platform 旨在成为最具功能性的审查和市场调查平台。</w:t>
      </w:r>
    </w:p>
    <w:p w:rsidR="00000000" w:rsidDel="00000000" w:rsidP="00000000" w:rsidRDefault="00000000" w:rsidRPr="00000000" w14:paraId="00000046">
      <w:pPr>
        <w:ind w:left="720" w:firstLine="0"/>
        <w:contextualSpacing w:val="0"/>
        <w:rPr/>
      </w:pPr>
      <w:r w:rsidDel="00000000" w:rsidR="00000000" w:rsidRPr="00000000">
        <w:rPr>
          <w:rFonts w:ascii="Arial Unicode MS" w:cs="Arial Unicode MS" w:eastAsia="Arial Unicode MS" w:hAnsi="Arial Unicode MS"/>
          <w:rtl w:val="0"/>
        </w:rPr>
        <w:t xml:space="preserve">2）奖励反馈，</w:t>
      </w:r>
      <w:r w:rsidDel="00000000" w:rsidR="00000000" w:rsidRPr="00000000">
        <w:rPr>
          <w:rFonts w:ascii="Arial Unicode MS" w:cs="Arial Unicode MS" w:eastAsia="Arial Unicode MS" w:hAnsi="Arial Unicode MS"/>
          <w:rtl w:val="0"/>
        </w:rPr>
        <w:t xml:space="preserve">患者可以对他们的牙医进行评价，评价的方式主要以开放式的多项选择题、撰写评论等市场问卷调查的形式。参与调查的患者可以得到 Dentacoin 的奖励，并通过智能合约支付 Dentacoins 。用户收到的 Dentacoin 可用于</w:t>
      </w:r>
      <w:r w:rsidDel="00000000" w:rsidR="00000000" w:rsidRPr="00000000">
        <w:rPr>
          <w:rFonts w:ascii="Arial Unicode MS" w:cs="Arial Unicode MS" w:eastAsia="Arial Unicode MS" w:hAnsi="Arial Unicode MS"/>
          <w:rtl w:val="0"/>
        </w:rPr>
        <w:t xml:space="preserve">购买</w:t>
      </w:r>
      <w:r w:rsidDel="00000000" w:rsidR="00000000" w:rsidRPr="00000000">
        <w:rPr>
          <w:rFonts w:ascii="Arial Unicode MS" w:cs="Arial Unicode MS" w:eastAsia="Arial Unicode MS" w:hAnsi="Arial Unicode MS"/>
          <w:rtl w:val="0"/>
        </w:rPr>
        <w:t xml:space="preserve">牙科服务</w:t>
      </w:r>
      <w:r w:rsidDel="00000000" w:rsidR="00000000" w:rsidRPr="00000000">
        <w:rPr>
          <w:rFonts w:ascii="Arial Unicode MS" w:cs="Arial Unicode MS" w:eastAsia="Arial Unicode MS" w:hAnsi="Arial Unicode MS"/>
          <w:rtl w:val="0"/>
        </w:rPr>
        <w:t xml:space="preserve">和</w:t>
      </w:r>
      <w:r w:rsidDel="00000000" w:rsidR="00000000" w:rsidRPr="00000000">
        <w:rPr>
          <w:rFonts w:ascii="Arial Unicode MS" w:cs="Arial Unicode MS" w:eastAsia="Arial Unicode MS" w:hAnsi="Arial Unicode MS"/>
          <w:rtl w:val="0"/>
        </w:rPr>
        <w:t xml:space="preserve">牙科护理产品。</w:t>
      </w:r>
    </w:p>
    <w:p w:rsidR="00000000" w:rsidDel="00000000" w:rsidP="00000000" w:rsidRDefault="00000000" w:rsidRPr="00000000" w14:paraId="00000047">
      <w:pPr>
        <w:ind w:left="720" w:firstLine="0"/>
        <w:contextualSpacing w:val="0"/>
        <w:rPr>
          <w:highlight w:val="white"/>
        </w:rPr>
      </w:pPr>
      <w:r w:rsidDel="00000000" w:rsidR="00000000" w:rsidRPr="00000000">
        <w:rPr>
          <w:rFonts w:ascii="Arial Unicode MS" w:cs="Arial Unicode MS" w:eastAsia="Arial Unicode MS" w:hAnsi="Arial Unicode MS"/>
          <w:rtl w:val="0"/>
        </w:rPr>
        <w:t xml:space="preserve">3）可信评论（Trusted Reviews）：</w:t>
      </w:r>
      <w:r w:rsidDel="00000000" w:rsidR="00000000" w:rsidRPr="00000000">
        <w:rPr>
          <w:rFonts w:ascii="Arial Unicode MS" w:cs="Arial Unicode MS" w:eastAsia="Arial Unicode MS" w:hAnsi="Arial Unicode MS"/>
          <w:highlight w:val="white"/>
          <w:rtl w:val="0"/>
        </w:rPr>
        <w:t xml:space="preserve">为</w:t>
      </w:r>
      <w:r w:rsidDel="00000000" w:rsidR="00000000" w:rsidRPr="00000000">
        <w:rPr>
          <w:rFonts w:ascii="Arial Unicode MS" w:cs="Arial Unicode MS" w:eastAsia="Arial Unicode MS" w:hAnsi="Arial Unicode MS"/>
          <w:highlight w:val="white"/>
          <w:rtl w:val="0"/>
        </w:rPr>
        <w:t xml:space="preserve">了提供可信赖的客户评论，评论将分为两种：</w:t>
      </w:r>
    </w:p>
    <w:p w:rsidR="00000000" w:rsidDel="00000000" w:rsidP="00000000" w:rsidRDefault="00000000" w:rsidRPr="00000000" w14:paraId="00000048">
      <w:pPr>
        <w:numPr>
          <w:ilvl w:val="0"/>
          <w:numId w:val="5"/>
        </w:numPr>
        <w:ind w:left="1440" w:hanging="360"/>
        <w:rPr>
          <w:highlight w:val="white"/>
          <w:u w:val="none"/>
        </w:rPr>
      </w:pPr>
      <w:r w:rsidDel="00000000" w:rsidR="00000000" w:rsidRPr="00000000">
        <w:rPr>
          <w:rFonts w:ascii="Arial Unicode MS" w:cs="Arial Unicode MS" w:eastAsia="Arial Unicode MS" w:hAnsi="Arial Unicode MS"/>
          <w:highlight w:val="white"/>
          <w:rtl w:val="0"/>
        </w:rPr>
        <w:t xml:space="preserve">标准评论，通常任何人都可以撰写；</w:t>
      </w:r>
    </w:p>
    <w:p w:rsidR="00000000" w:rsidDel="00000000" w:rsidP="00000000" w:rsidRDefault="00000000" w:rsidRPr="00000000" w14:paraId="00000049">
      <w:pPr>
        <w:numPr>
          <w:ilvl w:val="0"/>
          <w:numId w:val="5"/>
        </w:numPr>
        <w:ind w:left="1440" w:hanging="360"/>
        <w:rPr>
          <w:highlight w:val="white"/>
          <w:u w:val="none"/>
        </w:rPr>
      </w:pPr>
      <w:r w:rsidDel="00000000" w:rsidR="00000000" w:rsidRPr="00000000">
        <w:rPr>
          <w:rFonts w:ascii="Arial Unicode MS" w:cs="Arial Unicode MS" w:eastAsia="Arial Unicode MS" w:hAnsi="Arial Unicode MS"/>
          <w:highlight w:val="white"/>
          <w:rtl w:val="0"/>
        </w:rPr>
        <w:t xml:space="preserve">可信评论，这些评论只能由实际患者撰写。为了确保评论者是根据先前的治疗撰写反馈，牙医给患者发送包含参与反馈链接的邮件，这个反馈将会被标记成可信评论。</w:t>
      </w:r>
    </w:p>
    <w:p w:rsidR="00000000" w:rsidDel="00000000" w:rsidP="00000000" w:rsidRDefault="00000000" w:rsidRPr="00000000" w14:paraId="0000004A">
      <w:pPr>
        <w:ind w:left="720" w:firstLine="0"/>
        <w:contextualSpacing w:val="0"/>
        <w:rPr/>
      </w:pPr>
      <w:r w:rsidDel="00000000" w:rsidR="00000000" w:rsidRPr="00000000">
        <w:rPr>
          <w:rFonts w:ascii="Arial Unicode MS" w:cs="Arial Unicode MS" w:eastAsia="Arial Unicode MS" w:hAnsi="Arial Unicode MS"/>
          <w:highlight w:val="white"/>
          <w:rtl w:val="0"/>
        </w:rPr>
        <w:t xml:space="preserve">4）全球社区</w:t>
      </w:r>
      <w:r w:rsidDel="00000000" w:rsidR="00000000" w:rsidRPr="00000000">
        <w:rPr>
          <w:rFonts w:ascii="Arial Unicode MS" w:cs="Arial Unicode MS" w:eastAsia="Arial Unicode MS" w:hAnsi="Arial Unicode MS"/>
          <w:rtl w:val="0"/>
        </w:rPr>
        <w:t xml:space="preserve">提供获取和消费 Dentacoins 的方式，在整个行业分发 Dentacoin。使牙医和患者能够形成建立在共同的利益之上的全球社区，利用社群的力量更好地影响行业。</w:t>
      </w:r>
    </w:p>
    <w:p w:rsidR="00000000" w:rsidDel="00000000" w:rsidP="00000000" w:rsidRDefault="00000000" w:rsidRPr="00000000" w14:paraId="0000004B">
      <w:pPr>
        <w:ind w:left="0" w:firstLine="0"/>
        <w:contextualSpacing w:val="0"/>
        <w:rPr>
          <w:color w:val="212121"/>
          <w:highlight w:val="white"/>
        </w:rPr>
      </w:pPr>
      <w:r w:rsidDel="00000000" w:rsidR="00000000" w:rsidRPr="00000000">
        <w:rPr>
          <w:rtl w:val="0"/>
        </w:rPr>
      </w:r>
    </w:p>
    <w:p w:rsidR="00000000" w:rsidDel="00000000" w:rsidP="00000000" w:rsidRDefault="00000000" w:rsidRPr="00000000" w14:paraId="0000004C">
      <w:pPr>
        <w:numPr>
          <w:ilvl w:val="0"/>
          <w:numId w:val="4"/>
        </w:numPr>
        <w:ind w:left="720" w:hanging="360"/>
        <w:rPr/>
      </w:pPr>
      <w:r w:rsidDel="00000000" w:rsidR="00000000" w:rsidRPr="00000000">
        <w:rPr>
          <w:b w:val="1"/>
          <w:rtl w:val="0"/>
        </w:rPr>
        <w:t xml:space="preserve">DentaVox Opinion Platform</w:t>
      </w:r>
      <w:r w:rsidDel="00000000" w:rsidR="00000000" w:rsidRPr="00000000">
        <w:rPr>
          <w:rFonts w:ascii="Arial Unicode MS" w:cs="Arial Unicode MS" w:eastAsia="Arial Unicode MS" w:hAnsi="Arial Unicode MS"/>
          <w:rtl w:val="0"/>
        </w:rPr>
        <w:t xml:space="preserve">：在线调查平台，</w:t>
      </w:r>
      <w:r w:rsidDel="00000000" w:rsidR="00000000" w:rsidRPr="00000000">
        <w:rPr>
          <w:rFonts w:ascii="Arial Unicode MS" w:cs="Arial Unicode MS" w:eastAsia="Arial Unicode MS" w:hAnsi="Arial Unicode MS"/>
          <w:color w:val="212121"/>
          <w:highlight w:val="white"/>
          <w:rtl w:val="0"/>
        </w:rPr>
        <w:t xml:space="preserve">奖励用户对各种牙科健康主题提供有用的意见，同时为牙医、供应商和制造商提供有价值的最新市场调查数据。</w:t>
      </w:r>
    </w:p>
    <w:p w:rsidR="00000000" w:rsidDel="00000000" w:rsidP="00000000" w:rsidRDefault="00000000" w:rsidRPr="00000000" w14:paraId="0000004D">
      <w:pPr>
        <w:ind w:left="720" w:firstLine="0"/>
        <w:contextualSpacing w:val="0"/>
        <w:rPr>
          <w:color w:val="212121"/>
          <w:highlight w:val="white"/>
        </w:rPr>
      </w:pPr>
      <w:r w:rsidDel="00000000" w:rsidR="00000000" w:rsidRPr="00000000">
        <w:rPr>
          <w:rFonts w:ascii="Arial Unicode MS" w:cs="Arial Unicode MS" w:eastAsia="Arial Unicode MS" w:hAnsi="Arial Unicode MS"/>
          <w:color w:val="212121"/>
          <w:highlight w:val="white"/>
          <w:rtl w:val="0"/>
        </w:rPr>
        <w:br w:type="textWrapping"/>
        <w:t xml:space="preserve">1）DentaVox 包含各种医疗保健主题的问卷调查表，这些问卷从 8 到 100 个问题不等，用户通过填写调查问卷可以获得相应的奖励。</w:t>
      </w:r>
    </w:p>
    <w:p w:rsidR="00000000" w:rsidDel="00000000" w:rsidP="00000000" w:rsidRDefault="00000000" w:rsidRPr="00000000" w14:paraId="0000004E">
      <w:pPr>
        <w:ind w:left="720" w:firstLine="0"/>
        <w:contextualSpacing w:val="0"/>
        <w:rPr>
          <w:color w:val="212121"/>
          <w:highlight w:val="white"/>
        </w:rPr>
      </w:pPr>
      <w:r w:rsidDel="00000000" w:rsidR="00000000" w:rsidRPr="00000000">
        <w:rPr>
          <w:rtl w:val="0"/>
        </w:rPr>
      </w:r>
    </w:p>
    <w:p w:rsidR="00000000" w:rsidDel="00000000" w:rsidP="00000000" w:rsidRDefault="00000000" w:rsidRPr="00000000" w14:paraId="0000004F">
      <w:pPr>
        <w:ind w:left="720" w:firstLine="0"/>
        <w:contextualSpacing w:val="0"/>
        <w:rPr>
          <w:color w:val="212121"/>
          <w:highlight w:val="white"/>
        </w:rPr>
      </w:pPr>
      <w:r w:rsidDel="00000000" w:rsidR="00000000" w:rsidRPr="00000000">
        <w:rPr>
          <w:rFonts w:ascii="Arial Unicode MS" w:cs="Arial Unicode MS" w:eastAsia="Arial Unicode MS" w:hAnsi="Arial Unicode MS"/>
          <w:color w:val="212121"/>
          <w:highlight w:val="white"/>
          <w:rtl w:val="0"/>
        </w:rPr>
        <w:t xml:space="preserve">2) DentaVox 是用户可以发表意见的论坛，任何人都不可以删除或</w:t>
      </w:r>
      <w:r w:rsidDel="00000000" w:rsidR="00000000" w:rsidRPr="00000000">
        <w:rPr>
          <w:rFonts w:ascii="Arial Unicode MS" w:cs="Arial Unicode MS" w:eastAsia="Arial Unicode MS" w:hAnsi="Arial Unicode MS"/>
          <w:color w:val="212121"/>
          <w:highlight w:val="white"/>
          <w:rtl w:val="0"/>
        </w:rPr>
        <w:t xml:space="preserve">更改</w:t>
      </w:r>
      <w:r w:rsidDel="00000000" w:rsidR="00000000" w:rsidRPr="00000000">
        <w:rPr>
          <w:rFonts w:ascii="Arial Unicode MS" w:cs="Arial Unicode MS" w:eastAsia="Arial Unicode MS" w:hAnsi="Arial Unicode MS"/>
          <w:color w:val="212121"/>
          <w:highlight w:val="white"/>
          <w:rtl w:val="0"/>
        </w:rPr>
        <w:t xml:space="preserve">用户的真实观点。所有注册用户都可以看到每个开放式调查问卷的统计数据。这些数据可以被牙医、供应商、制造商和媒体用来进行市场分析，并作为改进产品及服务的参考。此外，DentaVox 将为企业提供定制调查问卷服务。</w:t>
      </w:r>
    </w:p>
    <w:p w:rsidR="00000000" w:rsidDel="00000000" w:rsidP="00000000" w:rsidRDefault="00000000" w:rsidRPr="00000000" w14:paraId="00000050">
      <w:pPr>
        <w:ind w:left="0" w:firstLine="0"/>
        <w:contextualSpacing w:val="0"/>
        <w:rPr>
          <w:color w:val="212121"/>
          <w:sz w:val="24"/>
          <w:szCs w:val="24"/>
          <w:highlight w:val="white"/>
        </w:rPr>
      </w:pPr>
      <w:r w:rsidDel="00000000" w:rsidR="00000000" w:rsidRPr="00000000">
        <w:rPr>
          <w:rtl w:val="0"/>
        </w:rPr>
      </w:r>
    </w:p>
    <w:p w:rsidR="00000000" w:rsidDel="00000000" w:rsidP="00000000" w:rsidRDefault="00000000" w:rsidRPr="00000000" w14:paraId="00000051">
      <w:pPr>
        <w:numPr>
          <w:ilvl w:val="0"/>
          <w:numId w:val="4"/>
        </w:numPr>
        <w:ind w:left="720" w:hanging="360"/>
        <w:rPr/>
      </w:pPr>
      <w:r w:rsidDel="00000000" w:rsidR="00000000" w:rsidRPr="00000000">
        <w:rPr>
          <w:b w:val="1"/>
          <w:rtl w:val="0"/>
        </w:rPr>
        <w:t xml:space="preserve">Dentacare App</w:t>
      </w:r>
      <w:r w:rsidDel="00000000" w:rsidR="00000000" w:rsidRPr="00000000">
        <w:rPr>
          <w:rFonts w:ascii="Arial Unicode MS" w:cs="Arial Unicode MS" w:eastAsia="Arial Unicode MS" w:hAnsi="Arial Unicode MS"/>
          <w:rtl w:val="0"/>
        </w:rPr>
        <w:t xml:space="preserve">：</w:t>
      </w:r>
      <w:r w:rsidDel="00000000" w:rsidR="00000000" w:rsidRPr="00000000">
        <w:rPr>
          <w:rFonts w:ascii="Arial Unicode MS" w:cs="Arial Unicode MS" w:eastAsia="Arial Unicode MS" w:hAnsi="Arial Unicode MS"/>
          <w:highlight w:val="white"/>
          <w:rtl w:val="0"/>
        </w:rPr>
        <w:t xml:space="preserve">通过为期 3 个月的激励挑战，引导使用者保持良好的口腔卫生习惯。主要记录使用者刷牙时间、使用牙线情况、漱口时间，用户可以通过 App 查看记录。Dentacare App 统计结果如下图所示：</w:t>
      </w:r>
      <w:r w:rsidDel="00000000" w:rsidR="00000000" w:rsidRPr="00000000">
        <w:rPr>
          <w:rtl w:val="0"/>
        </w:rPr>
      </w:r>
    </w:p>
    <w:p w:rsidR="00000000" w:rsidDel="00000000" w:rsidP="00000000" w:rsidRDefault="00000000" w:rsidRPr="00000000" w14:paraId="00000052">
      <w:pPr>
        <w:contextualSpacing w:val="0"/>
        <w:rPr>
          <w:highlight w:val="white"/>
        </w:rPr>
      </w:pPr>
      <w:r w:rsidDel="00000000" w:rsidR="00000000" w:rsidRPr="00000000">
        <w:rPr>
          <w:rtl w:val="0"/>
        </w:rPr>
      </w:r>
    </w:p>
    <w:p w:rsidR="00000000" w:rsidDel="00000000" w:rsidP="00000000" w:rsidRDefault="00000000" w:rsidRPr="00000000" w14:paraId="00000053">
      <w:pPr>
        <w:ind w:left="720" w:firstLine="0"/>
        <w:contextualSpacing w:val="0"/>
        <w:jc w:val="center"/>
        <w:rPr/>
      </w:pPr>
      <w:r w:rsidDel="00000000" w:rsidR="00000000" w:rsidRPr="00000000">
        <w:rPr/>
        <w:drawing>
          <wp:inline distB="114300" distT="114300" distL="114300" distR="114300">
            <wp:extent cx="1867198" cy="3319463"/>
            <wp:effectExtent b="0" l="0" r="0" t="0"/>
            <wp:docPr id="21" name="image50.png"/>
            <a:graphic>
              <a:graphicData uri="http://schemas.openxmlformats.org/drawingml/2006/picture">
                <pic:pic>
                  <pic:nvPicPr>
                    <pic:cNvPr id="0" name="image50.png"/>
                    <pic:cNvPicPr preferRelativeResize="0"/>
                  </pic:nvPicPr>
                  <pic:blipFill>
                    <a:blip r:embed="rId6"/>
                    <a:srcRect b="0" l="0" r="0" t="0"/>
                    <a:stretch>
                      <a:fillRect/>
                    </a:stretch>
                  </pic:blipFill>
                  <pic:spPr>
                    <a:xfrm>
                      <a:off x="0" y="0"/>
                      <a:ext cx="1867198"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contextualSpacing w:val="0"/>
        <w:rPr>
          <w:i w:val="1"/>
          <w:sz w:val="20"/>
          <w:szCs w:val="20"/>
        </w:rPr>
      </w:pPr>
      <w:r w:rsidDel="00000000" w:rsidR="00000000" w:rsidRPr="00000000">
        <w:rPr>
          <w:rtl w:val="0"/>
        </w:rPr>
      </w:r>
    </w:p>
    <w:p w:rsidR="00000000" w:rsidDel="00000000" w:rsidP="00000000" w:rsidRDefault="00000000" w:rsidRPr="00000000" w14:paraId="00000055">
      <w:pPr>
        <w:contextualSpacing w:val="0"/>
        <w:rPr>
          <w:i w:val="1"/>
          <w:sz w:val="20"/>
          <w:szCs w:val="20"/>
        </w:rPr>
      </w:pPr>
      <w:r w:rsidDel="00000000" w:rsidR="00000000" w:rsidRPr="00000000">
        <w:rPr>
          <w:rtl w:val="0"/>
        </w:rPr>
      </w:r>
    </w:p>
    <w:p w:rsidR="00000000" w:rsidDel="00000000" w:rsidP="00000000" w:rsidRDefault="00000000" w:rsidRPr="00000000" w14:paraId="00000056">
      <w:pPr>
        <w:numPr>
          <w:ilvl w:val="0"/>
          <w:numId w:val="4"/>
        </w:numPr>
        <w:ind w:left="720" w:hanging="360"/>
        <w:rPr/>
      </w:pPr>
      <w:r w:rsidDel="00000000" w:rsidR="00000000" w:rsidRPr="00000000">
        <w:rPr>
          <w:b w:val="1"/>
          <w:rtl w:val="0"/>
        </w:rPr>
        <w:t xml:space="preserve">Dental Assurance</w:t>
      </w:r>
      <w:r w:rsidDel="00000000" w:rsidR="00000000" w:rsidRPr="00000000">
        <w:rPr>
          <w:rFonts w:ascii="Arial Unicode MS" w:cs="Arial Unicode MS" w:eastAsia="Arial Unicode MS" w:hAnsi="Arial Unicode MS"/>
          <w:b w:val="1"/>
          <w:rtl w:val="0"/>
        </w:rPr>
        <w:t xml:space="preserve">：</w:t>
      </w:r>
      <w:r w:rsidDel="00000000" w:rsidR="00000000" w:rsidRPr="00000000">
        <w:rPr>
          <w:rFonts w:ascii="Arial Unicode MS" w:cs="Arial Unicode MS" w:eastAsia="Arial Unicode MS" w:hAnsi="Arial Unicode MS"/>
          <w:rtl w:val="0"/>
        </w:rPr>
        <w:t xml:space="preserve">牙齿保险，以智能合约的形式存在于用户及相应的牙医之间，</w:t>
      </w:r>
      <w:r w:rsidDel="00000000" w:rsidR="00000000" w:rsidRPr="00000000">
        <w:rPr>
          <w:rFonts w:ascii="Arial Unicode MS" w:cs="Arial Unicode MS" w:eastAsia="Arial Unicode MS" w:hAnsi="Arial Unicode MS"/>
          <w:color w:val="212121"/>
          <w:highlight w:val="white"/>
          <w:rtl w:val="0"/>
        </w:rPr>
        <w:t xml:space="preserve">如果双方同意，合同可以在区块链内交易，</w:t>
      </w:r>
      <w:r w:rsidDel="00000000" w:rsidR="00000000" w:rsidRPr="00000000">
        <w:rPr>
          <w:rFonts w:ascii="Arial Unicode MS" w:cs="Arial Unicode MS" w:eastAsia="Arial Unicode MS" w:hAnsi="Arial Unicode MS"/>
          <w:color w:val="212121"/>
          <w:highlight w:val="white"/>
          <w:rtl w:val="0"/>
        </w:rPr>
        <w:t xml:space="preserve">这样就可以创造合同</w:t>
      </w:r>
      <w:r w:rsidDel="00000000" w:rsidR="00000000" w:rsidRPr="00000000">
        <w:rPr>
          <w:rFonts w:ascii="Arial Unicode MS" w:cs="Arial Unicode MS" w:eastAsia="Arial Unicode MS" w:hAnsi="Arial Unicode MS"/>
          <w:color w:val="212121"/>
          <w:highlight w:val="white"/>
          <w:rtl w:val="0"/>
        </w:rPr>
        <w:t xml:space="preserve">所持有的价值。</w:t>
      </w:r>
      <w:r w:rsidDel="00000000" w:rsidR="00000000" w:rsidRPr="00000000">
        <w:rPr>
          <w:rFonts w:ascii="Arial Unicode MS" w:cs="Arial Unicode MS" w:eastAsia="Arial Unicode MS" w:hAnsi="Arial Unicode MS"/>
          <w:color w:val="212121"/>
          <w:highlight w:val="white"/>
          <w:rtl w:val="0"/>
        </w:rPr>
        <w:t xml:space="preserve">通过智能合约，牙医和患者都有义务履行完成写入智能合约的要求。患者需通过 Dentacare 来记录牙医对其要求的完成情况。</w:t>
      </w:r>
      <w:r w:rsidDel="00000000" w:rsidR="00000000" w:rsidRPr="00000000">
        <w:rPr>
          <w:rtl w:val="0"/>
        </w:rPr>
      </w:r>
    </w:p>
    <w:p w:rsidR="00000000" w:rsidDel="00000000" w:rsidP="00000000" w:rsidRDefault="00000000" w:rsidRPr="00000000" w14:paraId="00000057">
      <w:pPr>
        <w:ind w:left="720" w:firstLine="0"/>
        <w:contextualSpacing w:val="0"/>
        <w:rPr/>
      </w:pPr>
      <w:r w:rsidDel="00000000" w:rsidR="00000000" w:rsidRPr="00000000">
        <w:rPr>
          <w:rtl w:val="0"/>
        </w:rPr>
      </w:r>
    </w:p>
    <w:p w:rsidR="00000000" w:rsidDel="00000000" w:rsidP="00000000" w:rsidRDefault="00000000" w:rsidRPr="00000000" w14:paraId="00000058">
      <w:pPr>
        <w:numPr>
          <w:ilvl w:val="0"/>
          <w:numId w:val="4"/>
        </w:numPr>
        <w:ind w:left="720" w:hanging="360"/>
        <w:rPr/>
      </w:pPr>
      <w:r w:rsidDel="00000000" w:rsidR="00000000" w:rsidRPr="00000000">
        <w:rPr>
          <w:b w:val="1"/>
          <w:rtl w:val="0"/>
        </w:rPr>
        <w:t xml:space="preserve">Health Database</w:t>
      </w:r>
      <w:r w:rsidDel="00000000" w:rsidR="00000000" w:rsidRPr="00000000">
        <w:rPr>
          <w:rFonts w:ascii="Arial Unicode MS" w:cs="Arial Unicode MS" w:eastAsia="Arial Unicode MS" w:hAnsi="Arial Unicode MS"/>
          <w:rtl w:val="0"/>
        </w:rPr>
        <w:t xml:space="preserve">：</w:t>
      </w:r>
      <w:r w:rsidDel="00000000" w:rsidR="00000000" w:rsidRPr="00000000">
        <w:rPr>
          <w:rFonts w:ascii="Arial Unicode MS" w:cs="Arial Unicode MS" w:eastAsia="Arial Unicode MS" w:hAnsi="Arial Unicode MS"/>
          <w:rtl w:val="0"/>
        </w:rPr>
        <w:t xml:space="preserve">分散的</w:t>
      </w:r>
      <w:r w:rsidDel="00000000" w:rsidR="00000000" w:rsidRPr="00000000">
        <w:rPr>
          <w:rFonts w:ascii="Arial Unicode MS" w:cs="Arial Unicode MS" w:eastAsia="Arial Unicode MS" w:hAnsi="Arial Unicode MS"/>
          <w:rtl w:val="0"/>
        </w:rPr>
        <w:t xml:space="preserve">数据库，由患者完全管理，并以安全可靠的方式存储牙齿健康数据。</w:t>
      </w:r>
      <w:r w:rsidDel="00000000" w:rsidR="00000000" w:rsidRPr="00000000">
        <w:rPr>
          <w:rtl w:val="0"/>
        </w:rPr>
      </w:r>
    </w:p>
    <w:p w:rsidR="00000000" w:rsidDel="00000000" w:rsidP="00000000" w:rsidRDefault="00000000" w:rsidRPr="00000000" w14:paraId="00000059">
      <w:pPr>
        <w:contextualSpacing w:val="0"/>
        <w:rPr/>
      </w:pPr>
      <w:r w:rsidDel="00000000" w:rsidR="00000000" w:rsidRPr="00000000">
        <w:rPr>
          <w:rtl w:val="0"/>
        </w:rPr>
      </w:r>
    </w:p>
    <w:p w:rsidR="00000000" w:rsidDel="00000000" w:rsidP="00000000" w:rsidRDefault="00000000" w:rsidRPr="00000000" w14:paraId="0000005A">
      <w:pPr>
        <w:contextualSpacing w:val="0"/>
        <w:rPr>
          <w:color w:val="579a78"/>
        </w:rPr>
      </w:pPr>
      <w:r w:rsidDel="00000000" w:rsidR="00000000" w:rsidRPr="00000000">
        <w:rPr>
          <w:rFonts w:ascii="Arial Unicode MS" w:cs="Arial Unicode MS" w:eastAsia="Arial Unicode MS" w:hAnsi="Arial Unicode MS"/>
          <w:color w:val="579a78"/>
          <w:rtl w:val="0"/>
        </w:rPr>
        <w:t xml:space="preserve">标准共识分析：</w:t>
      </w:r>
    </w:p>
    <w:p w:rsidR="00000000" w:rsidDel="00000000" w:rsidP="00000000" w:rsidRDefault="00000000" w:rsidRPr="00000000" w14:paraId="0000005B">
      <w:pPr>
        <w:contextualSpacing w:val="0"/>
        <w:rPr/>
      </w:pPr>
      <w:r w:rsidDel="00000000" w:rsidR="00000000" w:rsidRPr="00000000">
        <w:rPr>
          <w:rtl w:val="0"/>
        </w:rPr>
      </w:r>
    </w:p>
    <w:p w:rsidR="00000000" w:rsidDel="00000000" w:rsidP="00000000" w:rsidRDefault="00000000" w:rsidRPr="00000000" w14:paraId="0000005C">
      <w:pPr>
        <w:contextualSpacing w:val="0"/>
        <w:rPr/>
      </w:pPr>
      <w:r w:rsidDel="00000000" w:rsidR="00000000" w:rsidRPr="00000000">
        <w:rPr>
          <w:rFonts w:ascii="Arial Unicode MS" w:cs="Arial Unicode MS" w:eastAsia="Arial Unicode MS" w:hAnsi="Arial Unicode MS"/>
          <w:rtl w:val="0"/>
        </w:rPr>
        <w:t xml:space="preserve">Dentacoin 在白皮中提到通过使用 DCN 降低治疗费用，但是并未提及通过 DCN </w:t>
      </w:r>
      <w:r w:rsidDel="00000000" w:rsidR="00000000" w:rsidRPr="00000000">
        <w:rPr>
          <w:rFonts w:ascii="Arial Unicode MS" w:cs="Arial Unicode MS" w:eastAsia="Arial Unicode MS" w:hAnsi="Arial Unicode MS"/>
          <w:rtl w:val="0"/>
        </w:rPr>
        <w:t xml:space="preserve">如何</w:t>
      </w:r>
      <w:r w:rsidDel="00000000" w:rsidR="00000000" w:rsidRPr="00000000">
        <w:rPr>
          <w:rFonts w:ascii="Arial Unicode MS" w:cs="Arial Unicode MS" w:eastAsia="Arial Unicode MS" w:hAnsi="Arial Unicode MS"/>
          <w:rtl w:val="0"/>
        </w:rPr>
        <w:t xml:space="preserve">降低</w:t>
      </w:r>
      <w:r w:rsidDel="00000000" w:rsidR="00000000" w:rsidRPr="00000000">
        <w:rPr>
          <w:rFonts w:ascii="Arial Unicode MS" w:cs="Arial Unicode MS" w:eastAsia="Arial Unicode MS" w:hAnsi="Arial Unicode MS"/>
          <w:rtl w:val="0"/>
        </w:rPr>
        <w:t xml:space="preserve">费用。</w:t>
      </w:r>
    </w:p>
    <w:p w:rsidR="00000000" w:rsidDel="00000000" w:rsidP="00000000" w:rsidRDefault="00000000" w:rsidRPr="00000000" w14:paraId="0000005D">
      <w:pPr>
        <w:contextualSpacing w:val="0"/>
        <w:rPr/>
      </w:pPr>
      <w:r w:rsidDel="00000000" w:rsidR="00000000" w:rsidRPr="00000000">
        <w:rPr>
          <w:rtl w:val="0"/>
        </w:rPr>
      </w:r>
    </w:p>
    <w:p w:rsidR="00000000" w:rsidDel="00000000" w:rsidP="00000000" w:rsidRDefault="00000000" w:rsidRPr="00000000" w14:paraId="0000005E">
      <w:pPr>
        <w:contextualSpacing w:val="0"/>
        <w:rPr/>
      </w:pPr>
      <w:r w:rsidDel="00000000" w:rsidR="00000000" w:rsidRPr="00000000">
        <w:rPr>
          <w:rFonts w:ascii="Arial Unicode MS" w:cs="Arial Unicode MS" w:eastAsia="Arial Unicode MS" w:hAnsi="Arial Unicode MS"/>
          <w:rtl w:val="0"/>
        </w:rPr>
        <w:t xml:space="preserve">牙医接受 DCN 可以获得 Dentacoin 平台一定 DCN 的奖励，但是 DCN 的流动性受制于加入 DCN 的平台数量，用户使用 Dentacoin 平台工具所获得的 DCN 激励有限，对牙医费用的成本影响较小。</w:t>
      </w:r>
    </w:p>
    <w:p w:rsidR="00000000" w:rsidDel="00000000" w:rsidP="00000000" w:rsidRDefault="00000000" w:rsidRPr="00000000" w14:paraId="0000005F">
      <w:pPr>
        <w:contextualSpacing w:val="0"/>
        <w:rPr/>
      </w:pPr>
      <w:r w:rsidDel="00000000" w:rsidR="00000000" w:rsidRPr="00000000">
        <w:rPr>
          <w:rtl w:val="0"/>
        </w:rPr>
      </w:r>
    </w:p>
    <w:p w:rsidR="00000000" w:rsidDel="00000000" w:rsidP="00000000" w:rsidRDefault="00000000" w:rsidRPr="00000000" w14:paraId="00000060">
      <w:pPr>
        <w:contextualSpacing w:val="0"/>
        <w:rPr/>
      </w:pPr>
      <w:r w:rsidDel="00000000" w:rsidR="00000000" w:rsidRPr="00000000">
        <w:rPr>
          <w:rFonts w:ascii="Arial Unicode MS" w:cs="Arial Unicode MS" w:eastAsia="Arial Unicode MS" w:hAnsi="Arial Unicode MS"/>
          <w:rtl w:val="0"/>
        </w:rPr>
        <w:t xml:space="preserve">组成 Dentacoin 项目的五个产品推动牙医加入的动力更多是利用数字货币避税，患者加入的动力更多是可以获得折扣。但是数字货币价格波动较大，患者能否通过数字货币的方式降低治理费用，能否有稳定的牙医诊所加入接受以 DCN 作为收款方式，DCN 能否在牙医这个垂直领域取代</w:t>
      </w:r>
      <w:r w:rsidDel="00000000" w:rsidR="00000000" w:rsidRPr="00000000">
        <w:rPr>
          <w:rFonts w:ascii="Arial Unicode MS" w:cs="Arial Unicode MS" w:eastAsia="Arial Unicode MS" w:hAnsi="Arial Unicode MS"/>
          <w:rtl w:val="0"/>
        </w:rPr>
        <w:t xml:space="preserve">传统的</w:t>
      </w:r>
      <w:r w:rsidDel="00000000" w:rsidR="00000000" w:rsidRPr="00000000">
        <w:rPr>
          <w:rFonts w:ascii="Arial Unicode MS" w:cs="Arial Unicode MS" w:eastAsia="Arial Unicode MS" w:hAnsi="Arial Unicode MS"/>
          <w:rtl w:val="0"/>
        </w:rPr>
        <w:t xml:space="preserve">支付方式，还需要时间的验证。</w:t>
      </w:r>
    </w:p>
    <w:p w:rsidR="00000000" w:rsidDel="00000000" w:rsidP="00000000" w:rsidRDefault="00000000" w:rsidRPr="00000000" w14:paraId="00000061">
      <w:pPr>
        <w:contextualSpacing w:val="0"/>
        <w:rPr/>
      </w:pPr>
      <w:r w:rsidDel="00000000" w:rsidR="00000000" w:rsidRPr="00000000">
        <w:rPr>
          <w:rtl w:val="0"/>
        </w:rPr>
      </w:r>
    </w:p>
    <w:p w:rsidR="00000000" w:rsidDel="00000000" w:rsidP="00000000" w:rsidRDefault="00000000" w:rsidRPr="00000000" w14:paraId="00000062">
      <w:pPr>
        <w:contextualSpacing w:val="0"/>
        <w:rPr/>
      </w:pPr>
      <w:r w:rsidDel="00000000" w:rsidR="00000000" w:rsidRPr="00000000">
        <w:rPr>
          <w:rtl w:val="0"/>
        </w:rPr>
      </w:r>
    </w:p>
    <w:p w:rsidR="00000000" w:rsidDel="00000000" w:rsidP="00000000" w:rsidRDefault="00000000" w:rsidRPr="00000000" w14:paraId="00000063">
      <w:pPr>
        <w:contextualSpacing w:val="0"/>
        <w:rPr>
          <w:i w:val="1"/>
        </w:rPr>
      </w:pPr>
      <w:r w:rsidDel="00000000" w:rsidR="00000000" w:rsidRPr="00000000">
        <w:rPr>
          <w:rFonts w:ascii="Arial Unicode MS" w:cs="Arial Unicode MS" w:eastAsia="Arial Unicode MS" w:hAnsi="Arial Unicode MS"/>
          <w:rtl w:val="0"/>
        </w:rPr>
        <w:t xml:space="preserve">官网公布了 39 家合作牙齿护理的合作伙伴，其中一家名为 CONTIDENT 的牙齿护理诊所在官网直接公布了接受数字货币支付，如下图所示：</w:t>
      </w:r>
      <w:r w:rsidDel="00000000" w:rsidR="00000000" w:rsidRPr="00000000">
        <w:rPr>
          <w:rtl w:val="0"/>
        </w:rPr>
      </w:r>
    </w:p>
    <w:p w:rsidR="00000000" w:rsidDel="00000000" w:rsidP="00000000" w:rsidRDefault="00000000" w:rsidRPr="00000000" w14:paraId="00000064">
      <w:pPr>
        <w:contextualSpacing w:val="0"/>
        <w:rPr/>
      </w:pPr>
      <w:r w:rsidDel="00000000" w:rsidR="00000000" w:rsidRPr="00000000">
        <w:rPr>
          <w:rtl w:val="0"/>
        </w:rPr>
      </w:r>
    </w:p>
    <w:p w:rsidR="00000000" w:rsidDel="00000000" w:rsidP="00000000" w:rsidRDefault="00000000" w:rsidRPr="00000000" w14:paraId="00000065">
      <w:pPr>
        <w:contextualSpacing w:val="0"/>
        <w:rPr/>
      </w:pPr>
      <w:r w:rsidDel="00000000" w:rsidR="00000000" w:rsidRPr="00000000">
        <w:rPr/>
        <w:drawing>
          <wp:inline distB="114300" distT="114300" distL="114300" distR="114300">
            <wp:extent cx="5734050" cy="812800"/>
            <wp:effectExtent b="0" l="0" r="0" t="0"/>
            <wp:docPr id="10" name="image26.jpg"/>
            <a:graphic>
              <a:graphicData uri="http://schemas.openxmlformats.org/drawingml/2006/picture">
                <pic:pic>
                  <pic:nvPicPr>
                    <pic:cNvPr id="0" name="image26.jpg"/>
                    <pic:cNvPicPr preferRelativeResize="0"/>
                  </pic:nvPicPr>
                  <pic:blipFill>
                    <a:blip r:embed="rId7"/>
                    <a:srcRect b="0" l="0" r="0" t="0"/>
                    <a:stretch>
                      <a:fillRect/>
                    </a:stretch>
                  </pic:blipFill>
                  <pic:spPr>
                    <a:xfrm>
                      <a:off x="0" y="0"/>
                      <a:ext cx="573405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contextualSpacing w:val="0"/>
        <w:rPr/>
      </w:pPr>
      <w:r w:rsidDel="00000000" w:rsidR="00000000" w:rsidRPr="00000000">
        <w:rPr>
          <w:rtl w:val="0"/>
        </w:rPr>
      </w:r>
    </w:p>
    <w:p w:rsidR="00000000" w:rsidDel="00000000" w:rsidP="00000000" w:rsidRDefault="00000000" w:rsidRPr="00000000" w14:paraId="00000067">
      <w:pPr>
        <w:contextualSpacing w:val="0"/>
        <w:rPr>
          <w:i w:val="1"/>
          <w:sz w:val="20"/>
          <w:szCs w:val="20"/>
        </w:rPr>
      </w:pPr>
      <w:r w:rsidDel="00000000" w:rsidR="00000000" w:rsidRPr="00000000">
        <w:rPr>
          <w:rFonts w:ascii="Arial Unicode MS" w:cs="Arial Unicode MS" w:eastAsia="Arial Unicode MS" w:hAnsi="Arial Unicode MS"/>
          <w:i w:val="1"/>
          <w:sz w:val="20"/>
          <w:szCs w:val="20"/>
          <w:rtl w:val="0"/>
        </w:rPr>
        <w:t xml:space="preserve">图片来源：CONTIDENT 官网 (</w:t>
      </w:r>
      <w:r w:rsidDel="00000000" w:rsidR="00000000" w:rsidRPr="00000000">
        <w:rPr>
          <w:i w:val="1"/>
          <w:sz w:val="20"/>
          <w:szCs w:val="20"/>
          <w:rtl w:val="0"/>
        </w:rPr>
        <w:t xml:space="preserve">http://www.contident.com/)</w:t>
      </w:r>
      <w:r w:rsidDel="00000000" w:rsidR="00000000" w:rsidRPr="00000000">
        <w:rPr>
          <w:rtl w:val="0"/>
        </w:rPr>
      </w:r>
    </w:p>
    <w:p w:rsidR="00000000" w:rsidDel="00000000" w:rsidP="00000000" w:rsidRDefault="00000000" w:rsidRPr="00000000" w14:paraId="00000068">
      <w:pPr>
        <w:contextualSpacing w:val="0"/>
        <w:rPr/>
      </w:pPr>
      <w:r w:rsidDel="00000000" w:rsidR="00000000" w:rsidRPr="00000000">
        <w:rPr>
          <w:rtl w:val="0"/>
        </w:rPr>
      </w:r>
    </w:p>
    <w:p w:rsidR="00000000" w:rsidDel="00000000" w:rsidP="00000000" w:rsidRDefault="00000000" w:rsidRPr="00000000" w14:paraId="00000069">
      <w:pPr>
        <w:contextualSpacing w:val="0"/>
        <w:rPr/>
      </w:pPr>
      <w:r w:rsidDel="00000000" w:rsidR="00000000" w:rsidRPr="00000000">
        <w:rPr>
          <w:rFonts w:ascii="Arial Unicode MS" w:cs="Arial Unicode MS" w:eastAsia="Arial Unicode MS" w:hAnsi="Arial Unicode MS"/>
          <w:rtl w:val="0"/>
        </w:rPr>
        <w:t xml:space="preserve">Dentacoin 的产品部分存在以下问题：</w:t>
      </w:r>
    </w:p>
    <w:p w:rsidR="00000000" w:rsidDel="00000000" w:rsidP="00000000" w:rsidRDefault="00000000" w:rsidRPr="00000000" w14:paraId="0000006A">
      <w:pPr>
        <w:contextualSpacing w:val="0"/>
        <w:rPr/>
      </w:pPr>
      <w:r w:rsidDel="00000000" w:rsidR="00000000" w:rsidRPr="00000000">
        <w:rPr>
          <w:rtl w:val="0"/>
        </w:rPr>
      </w:r>
    </w:p>
    <w:p w:rsidR="00000000" w:rsidDel="00000000" w:rsidP="00000000" w:rsidRDefault="00000000" w:rsidRPr="00000000" w14:paraId="0000006B">
      <w:pPr>
        <w:numPr>
          <w:ilvl w:val="0"/>
          <w:numId w:val="1"/>
        </w:numPr>
        <w:ind w:left="720" w:hanging="360"/>
        <w:rPr/>
      </w:pPr>
      <w:r w:rsidDel="00000000" w:rsidR="00000000" w:rsidRPr="00000000">
        <w:rPr>
          <w:rFonts w:ascii="Arial Unicode MS" w:cs="Arial Unicode MS" w:eastAsia="Arial Unicode MS" w:hAnsi="Arial Unicode MS"/>
          <w:rtl w:val="0"/>
        </w:rPr>
        <w:t xml:space="preserve">Dentacoin Trusted Reviews Platform，尽管已经有 16,547 注册用户，4,090 家注册牙医诊所，但是牙医诊所通常是社区化经营，</w:t>
      </w:r>
      <w:r w:rsidDel="00000000" w:rsidR="00000000" w:rsidRPr="00000000">
        <w:rPr>
          <w:rFonts w:ascii="Arial Unicode MS" w:cs="Arial Unicode MS" w:eastAsia="Arial Unicode MS" w:hAnsi="Arial Unicode MS"/>
          <w:rtl w:val="0"/>
        </w:rPr>
        <w:t xml:space="preserve">覆盖的用户空间范围十分有限</w:t>
      </w:r>
      <w:r w:rsidDel="00000000" w:rsidR="00000000" w:rsidRPr="00000000">
        <w:rPr>
          <w:rFonts w:ascii="Arial Unicode MS" w:cs="Arial Unicode MS" w:eastAsia="Arial Unicode MS" w:hAnsi="Arial Unicode MS"/>
          <w:rtl w:val="0"/>
        </w:rPr>
        <w:t xml:space="preserve">，目前的诊所数量和评论量不足以帮助用户找到和判断牙医诊所。</w:t>
      </w:r>
      <w:r w:rsidDel="00000000" w:rsidR="00000000" w:rsidRPr="00000000">
        <w:rPr>
          <w:rFonts w:ascii="Arial Unicode MS" w:cs="Arial Unicode MS" w:eastAsia="Arial Unicode MS" w:hAnsi="Arial Unicode MS"/>
          <w:rtl w:val="0"/>
        </w:rPr>
        <w:t xml:space="preserve">该平台目前无法筛选国家将影响用户查看评论频率，筛选功能还需完善。</w:t>
      </w:r>
      <w:r w:rsidDel="00000000" w:rsidR="00000000" w:rsidRPr="00000000">
        <w:rPr>
          <w:rtl w:val="0"/>
        </w:rPr>
      </w:r>
    </w:p>
    <w:p w:rsidR="00000000" w:rsidDel="00000000" w:rsidP="00000000" w:rsidRDefault="00000000" w:rsidRPr="00000000" w14:paraId="0000006C">
      <w:pPr>
        <w:ind w:left="720" w:firstLine="0"/>
        <w:contextualSpacing w:val="0"/>
        <w:rPr/>
      </w:pPr>
      <w:r w:rsidDel="00000000" w:rsidR="00000000" w:rsidRPr="00000000">
        <w:rPr>
          <w:rtl w:val="0"/>
        </w:rPr>
      </w:r>
    </w:p>
    <w:p w:rsidR="00000000" w:rsidDel="00000000" w:rsidP="00000000" w:rsidRDefault="00000000" w:rsidRPr="00000000" w14:paraId="0000006D">
      <w:pPr>
        <w:numPr>
          <w:ilvl w:val="0"/>
          <w:numId w:val="1"/>
        </w:numPr>
        <w:ind w:left="720" w:hanging="360"/>
        <w:rPr/>
      </w:pPr>
      <w:r w:rsidDel="00000000" w:rsidR="00000000" w:rsidRPr="00000000">
        <w:rPr>
          <w:rFonts w:ascii="Arial Unicode MS" w:cs="Arial Unicode MS" w:eastAsia="Arial Unicode MS" w:hAnsi="Arial Unicode MS"/>
          <w:rtl w:val="0"/>
        </w:rPr>
        <w:t xml:space="preserve">DentaVox，第一次参与该平台的问卷调查需要回答 24 个问题才可以获得 180 DCN </w:t>
      </w:r>
      <w:r w:rsidDel="00000000" w:rsidR="00000000" w:rsidRPr="00000000">
        <w:rPr>
          <w:rFonts w:ascii="Arial Unicode MS" w:cs="Arial Unicode MS" w:eastAsia="Arial Unicode MS" w:hAnsi="Arial Unicode MS"/>
          <w:rtl w:val="0"/>
        </w:rPr>
        <w:t xml:space="preserve">（约 $0.072）</w:t>
      </w:r>
      <w:r w:rsidDel="00000000" w:rsidR="00000000" w:rsidRPr="00000000">
        <w:rPr>
          <w:rFonts w:ascii="Arial Unicode MS" w:cs="Arial Unicode MS" w:eastAsia="Arial Unicode MS" w:hAnsi="Arial Unicode MS"/>
          <w:rtl w:val="0"/>
        </w:rPr>
        <w:t xml:space="preserve">，注册方式是授权 Facebook 登录该平台，该平台的注册人数是 32,815 ，官网公布总共有 12,595,581 个问题被回答，但是无法确认回答的调查问卷份数。</w:t>
      </w:r>
    </w:p>
    <w:p w:rsidR="00000000" w:rsidDel="00000000" w:rsidP="00000000" w:rsidRDefault="00000000" w:rsidRPr="00000000" w14:paraId="0000006E">
      <w:pPr>
        <w:ind w:left="720" w:firstLine="0"/>
        <w:contextualSpacing w:val="0"/>
        <w:rPr/>
      </w:pPr>
      <w:r w:rsidDel="00000000" w:rsidR="00000000" w:rsidRPr="00000000">
        <w:rPr>
          <w:rtl w:val="0"/>
        </w:rPr>
      </w:r>
    </w:p>
    <w:p w:rsidR="00000000" w:rsidDel="00000000" w:rsidP="00000000" w:rsidRDefault="00000000" w:rsidRPr="00000000" w14:paraId="0000006F">
      <w:pPr>
        <w:numPr>
          <w:ilvl w:val="0"/>
          <w:numId w:val="1"/>
        </w:numPr>
        <w:ind w:left="720" w:hanging="360"/>
        <w:rPr/>
      </w:pPr>
      <w:r w:rsidDel="00000000" w:rsidR="00000000" w:rsidRPr="00000000">
        <w:rPr>
          <w:rFonts w:ascii="Arial Unicode MS" w:cs="Arial Unicode MS" w:eastAsia="Arial Unicode MS" w:hAnsi="Arial Unicode MS"/>
          <w:rtl w:val="0"/>
        </w:rPr>
        <w:t xml:space="preserve">Dentacare App，用户建立牙齿护理数据的平台，同时也为牙医提供了确认患者是否按要求进行牙齿护理的途径，但该 App 只是提供了简单的记录和紧急咨询功能</w:t>
      </w:r>
      <w:r w:rsidDel="00000000" w:rsidR="00000000" w:rsidRPr="00000000">
        <w:rPr>
          <w:rFonts w:ascii="Arial Unicode MS" w:cs="Arial Unicode MS" w:eastAsia="Arial Unicode MS" w:hAnsi="Arial Unicode MS"/>
          <w:rtl w:val="0"/>
        </w:rPr>
        <w:t xml:space="preserve">，可用性有限</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70">
      <w:pPr>
        <w:ind w:left="720" w:firstLine="0"/>
        <w:contextualSpacing w:val="0"/>
        <w:rPr/>
      </w:pPr>
      <w:r w:rsidDel="00000000" w:rsidR="00000000" w:rsidRPr="00000000">
        <w:rPr>
          <w:rtl w:val="0"/>
        </w:rPr>
      </w:r>
    </w:p>
    <w:p w:rsidR="00000000" w:rsidDel="00000000" w:rsidP="00000000" w:rsidRDefault="00000000" w:rsidRPr="00000000" w14:paraId="00000071">
      <w:pPr>
        <w:ind w:left="0" w:firstLine="0"/>
        <w:contextualSpacing w:val="0"/>
        <w:rPr/>
      </w:pPr>
      <w:r w:rsidDel="00000000" w:rsidR="00000000" w:rsidRPr="00000000">
        <w:rPr>
          <w:rFonts w:ascii="Arial Unicode MS" w:cs="Arial Unicode MS" w:eastAsia="Arial Unicode MS" w:hAnsi="Arial Unicode MS"/>
          <w:rtl w:val="0"/>
        </w:rPr>
        <w:t xml:space="preserve">Dental Assurance、Health Database 目前仍处于开发阶段，白皮书关于这两类产品只有简单的介绍。</w:t>
      </w:r>
    </w:p>
    <w:p w:rsidR="00000000" w:rsidDel="00000000" w:rsidP="00000000" w:rsidRDefault="00000000" w:rsidRPr="00000000" w14:paraId="00000072">
      <w:pPr>
        <w:ind w:left="0" w:firstLine="0"/>
        <w:contextualSpacing w:val="0"/>
        <w:rPr/>
      </w:pPr>
      <w:r w:rsidDel="00000000" w:rsidR="00000000" w:rsidRPr="00000000">
        <w:rPr>
          <w:rtl w:val="0"/>
        </w:rPr>
      </w:r>
    </w:p>
    <w:p w:rsidR="00000000" w:rsidDel="00000000" w:rsidP="00000000" w:rsidRDefault="00000000" w:rsidRPr="00000000" w14:paraId="00000073">
      <w:pPr>
        <w:contextualSpacing w:val="0"/>
        <w:rPr/>
      </w:pPr>
      <w:r w:rsidDel="00000000" w:rsidR="00000000" w:rsidRPr="00000000">
        <w:rPr>
          <w:rtl w:val="0"/>
        </w:rPr>
        <w:tab/>
        <w:tab/>
      </w:r>
    </w:p>
    <w:p w:rsidR="00000000" w:rsidDel="00000000" w:rsidP="00000000" w:rsidRDefault="00000000" w:rsidRPr="00000000" w14:paraId="00000074">
      <w:pPr>
        <w:pStyle w:val="Heading4"/>
        <w:spacing w:after="0" w:before="0" w:lineRule="auto"/>
        <w:contextualSpacing w:val="0"/>
        <w:rPr>
          <w:b w:val="1"/>
          <w:color w:val="579a78"/>
          <w:sz w:val="22"/>
          <w:szCs w:val="22"/>
        </w:rPr>
      </w:pPr>
      <w:bookmarkStart w:colFirst="0" w:colLast="0" w:name="_6hj5zqw05p3v" w:id="7"/>
      <w:bookmarkEnd w:id="7"/>
      <w:r w:rsidDel="00000000" w:rsidR="00000000" w:rsidRPr="00000000">
        <w:rPr>
          <w:rFonts w:ascii="Microsoft Yahei" w:cs="Microsoft Yahei" w:eastAsia="Microsoft Yahei" w:hAnsi="Microsoft Yahei"/>
          <w:color w:val="579a78"/>
          <w:sz w:val="30"/>
          <w:szCs w:val="30"/>
          <w:rtl w:val="0"/>
        </w:rPr>
        <w:t xml:space="preserve">技术分析</w:t>
      </w:r>
      <w:r w:rsidDel="00000000" w:rsidR="00000000" w:rsidRPr="00000000">
        <w:rPr>
          <w:rtl w:val="0"/>
        </w:rPr>
      </w:r>
    </w:p>
    <w:p w:rsidR="00000000" w:rsidDel="00000000" w:rsidP="00000000" w:rsidRDefault="00000000" w:rsidRPr="00000000" w14:paraId="00000075">
      <w:pPr>
        <w:pStyle w:val="Heading5"/>
        <w:contextualSpacing w:val="0"/>
        <w:rPr/>
      </w:pPr>
      <w:bookmarkStart w:colFirst="0" w:colLast="0" w:name="_nf7hl5w4gv8h" w:id="8"/>
      <w:bookmarkEnd w:id="8"/>
      <w:r w:rsidDel="00000000" w:rsidR="00000000" w:rsidRPr="00000000">
        <w:rPr>
          <w:rFonts w:ascii="Arial Unicode MS" w:cs="Arial Unicode MS" w:eastAsia="Arial Unicode MS" w:hAnsi="Arial Unicode MS"/>
          <w:rtl w:val="0"/>
        </w:rPr>
        <w:t xml:space="preserve">技术介绍</w:t>
        <w:br w:type="textWrapping"/>
      </w:r>
    </w:p>
    <w:p w:rsidR="00000000" w:rsidDel="00000000" w:rsidP="00000000" w:rsidRDefault="00000000" w:rsidRPr="00000000" w14:paraId="00000076">
      <w:pPr>
        <w:contextualSpacing w:val="0"/>
        <w:rPr/>
      </w:pPr>
      <w:r w:rsidDel="00000000" w:rsidR="00000000" w:rsidRPr="00000000">
        <w:rPr>
          <w:rFonts w:ascii="Arial Unicode MS" w:cs="Arial Unicode MS" w:eastAsia="Arial Unicode MS" w:hAnsi="Arial Unicode MS"/>
          <w:rtl w:val="0"/>
        </w:rPr>
        <w:t xml:space="preserve">Dentacoin 项目基于以太坊开发，智能合约部分，开发者主要利用 Solidity 语言基于牙医领域具体场景编写智能合约。</w:t>
      </w:r>
    </w:p>
    <w:p w:rsidR="00000000" w:rsidDel="00000000" w:rsidP="00000000" w:rsidRDefault="00000000" w:rsidRPr="00000000" w14:paraId="00000077">
      <w:pPr>
        <w:contextualSpacing w:val="0"/>
        <w:rPr/>
      </w:pPr>
      <w:r w:rsidDel="00000000" w:rsidR="00000000" w:rsidRPr="00000000">
        <w:rPr>
          <w:rtl w:val="0"/>
        </w:rPr>
      </w:r>
    </w:p>
    <w:p w:rsidR="00000000" w:rsidDel="00000000" w:rsidP="00000000" w:rsidRDefault="00000000" w:rsidRPr="00000000" w14:paraId="00000078">
      <w:pPr>
        <w:pStyle w:val="Heading5"/>
        <w:contextualSpacing w:val="0"/>
        <w:rPr/>
      </w:pPr>
      <w:bookmarkStart w:colFirst="0" w:colLast="0" w:name="_tklmm92rk6zo" w:id="9"/>
      <w:bookmarkEnd w:id="9"/>
      <w:r w:rsidDel="00000000" w:rsidR="00000000" w:rsidRPr="00000000">
        <w:rPr>
          <w:rFonts w:ascii="Arial Unicode MS" w:cs="Arial Unicode MS" w:eastAsia="Arial Unicode MS" w:hAnsi="Arial Unicode MS"/>
          <w:rtl w:val="0"/>
        </w:rPr>
        <w:t xml:space="preserve">功能评测</w:t>
      </w:r>
    </w:p>
    <w:p w:rsidR="00000000" w:rsidDel="00000000" w:rsidP="00000000" w:rsidRDefault="00000000" w:rsidRPr="00000000" w14:paraId="00000079">
      <w:pPr>
        <w:contextualSpacing w:val="0"/>
        <w:rPr/>
      </w:pPr>
      <w:r w:rsidDel="00000000" w:rsidR="00000000" w:rsidRPr="00000000">
        <w:rPr>
          <w:rtl w:val="0"/>
        </w:rPr>
      </w:r>
    </w:p>
    <w:p w:rsidR="00000000" w:rsidDel="00000000" w:rsidP="00000000" w:rsidRDefault="00000000" w:rsidRPr="00000000" w14:paraId="0000007A">
      <w:pPr>
        <w:contextualSpacing w:val="0"/>
        <w:rPr/>
      </w:pPr>
      <w:r w:rsidDel="00000000" w:rsidR="00000000" w:rsidRPr="00000000">
        <w:rPr>
          <w:rFonts w:ascii="Arial Unicode MS" w:cs="Arial Unicode MS" w:eastAsia="Arial Unicode MS" w:hAnsi="Arial Unicode MS"/>
          <w:rtl w:val="0"/>
        </w:rPr>
        <w:t xml:space="preserve">目前该项目由五部分构成： Trusted Reviews、Dentavox、Dentacare App、Dental Assurance、Health Database 五种。官网公布的其项目产品构成：</w:t>
      </w:r>
    </w:p>
    <w:p w:rsidR="00000000" w:rsidDel="00000000" w:rsidP="00000000" w:rsidRDefault="00000000" w:rsidRPr="00000000" w14:paraId="0000007B">
      <w:pPr>
        <w:contextualSpacing w:val="0"/>
        <w:rPr/>
      </w:pPr>
      <w:r w:rsidDel="00000000" w:rsidR="00000000" w:rsidRPr="00000000">
        <w:rPr>
          <w:rtl w:val="0"/>
        </w:rPr>
      </w:r>
    </w:p>
    <w:p w:rsidR="00000000" w:rsidDel="00000000" w:rsidP="00000000" w:rsidRDefault="00000000" w:rsidRPr="00000000" w14:paraId="0000007C">
      <w:pPr>
        <w:contextualSpacing w:val="0"/>
        <w:jc w:val="center"/>
        <w:rPr/>
      </w:pPr>
      <w:r w:rsidDel="00000000" w:rsidR="00000000" w:rsidRPr="00000000">
        <w:rPr/>
        <w:drawing>
          <wp:inline distB="114300" distT="114300" distL="114300" distR="114300">
            <wp:extent cx="5276850" cy="2057400"/>
            <wp:effectExtent b="0" l="0" r="0" t="0"/>
            <wp:docPr id="23" name="image52.png"/>
            <a:graphic>
              <a:graphicData uri="http://schemas.openxmlformats.org/drawingml/2006/picture">
                <pic:pic>
                  <pic:nvPicPr>
                    <pic:cNvPr id="0" name="image52.png"/>
                    <pic:cNvPicPr preferRelativeResize="0"/>
                  </pic:nvPicPr>
                  <pic:blipFill>
                    <a:blip r:embed="rId8"/>
                    <a:srcRect b="0" l="0" r="0" t="0"/>
                    <a:stretch>
                      <a:fillRect/>
                    </a:stretch>
                  </pic:blipFill>
                  <pic:spPr>
                    <a:xfrm>
                      <a:off x="0" y="0"/>
                      <a:ext cx="527685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contextualSpacing w:val="0"/>
        <w:jc w:val="center"/>
        <w:rPr/>
      </w:pPr>
      <w:r w:rsidDel="00000000" w:rsidR="00000000" w:rsidRPr="00000000">
        <w:rPr>
          <w:rtl w:val="0"/>
        </w:rPr>
      </w:r>
    </w:p>
    <w:p w:rsidR="00000000" w:rsidDel="00000000" w:rsidP="00000000" w:rsidRDefault="00000000" w:rsidRPr="00000000" w14:paraId="0000007E">
      <w:pPr>
        <w:contextualSpacing w:val="0"/>
        <w:rPr/>
      </w:pPr>
      <w:r w:rsidDel="00000000" w:rsidR="00000000" w:rsidRPr="00000000">
        <w:rPr>
          <w:rFonts w:ascii="Arial Unicode MS" w:cs="Arial Unicode MS" w:eastAsia="Arial Unicode MS" w:hAnsi="Arial Unicode MS"/>
          <w:rtl w:val="0"/>
        </w:rPr>
        <w:t xml:space="preserve">其中，Dental Assurance、Health Database 目前尚未完成开发，暂不清楚具体的功能和性能。</w:t>
      </w:r>
    </w:p>
    <w:p w:rsidR="00000000" w:rsidDel="00000000" w:rsidP="00000000" w:rsidRDefault="00000000" w:rsidRPr="00000000" w14:paraId="0000007F">
      <w:pPr>
        <w:contextualSpacing w:val="0"/>
        <w:rPr/>
      </w:pPr>
      <w:r w:rsidDel="00000000" w:rsidR="00000000" w:rsidRPr="00000000">
        <w:rPr>
          <w:rtl w:val="0"/>
        </w:rPr>
      </w:r>
    </w:p>
    <w:p w:rsidR="00000000" w:rsidDel="00000000" w:rsidP="00000000" w:rsidRDefault="00000000" w:rsidRPr="00000000" w14:paraId="00000080">
      <w:pPr>
        <w:contextualSpacing w:val="0"/>
        <w:rPr/>
      </w:pPr>
      <w:r w:rsidDel="00000000" w:rsidR="00000000" w:rsidRPr="00000000">
        <w:rPr>
          <w:rFonts w:ascii="Arial Unicode MS" w:cs="Arial Unicode MS" w:eastAsia="Arial Unicode MS" w:hAnsi="Arial Unicode MS"/>
          <w:rtl w:val="0"/>
        </w:rPr>
        <w:t xml:space="preserve">Dentavox、Dentacare App 分别为在线调查平台和用户习惯养成类 App 提供的功能详见产品介绍。</w:t>
      </w:r>
    </w:p>
    <w:p w:rsidR="00000000" w:rsidDel="00000000" w:rsidP="00000000" w:rsidRDefault="00000000" w:rsidRPr="00000000" w14:paraId="00000081">
      <w:pPr>
        <w:contextualSpacing w:val="0"/>
        <w:rPr/>
      </w:pPr>
      <w:r w:rsidDel="00000000" w:rsidR="00000000" w:rsidRPr="00000000">
        <w:rPr>
          <w:rtl w:val="0"/>
        </w:rPr>
      </w:r>
    </w:p>
    <w:p w:rsidR="00000000" w:rsidDel="00000000" w:rsidP="00000000" w:rsidRDefault="00000000" w:rsidRPr="00000000" w14:paraId="00000082">
      <w:pPr>
        <w:contextualSpacing w:val="0"/>
        <w:rPr>
          <w:highlight w:val="white"/>
        </w:rPr>
      </w:pPr>
      <w:r w:rsidDel="00000000" w:rsidR="00000000" w:rsidRPr="00000000">
        <w:rPr>
          <w:rFonts w:ascii="Arial Unicode MS" w:cs="Arial Unicode MS" w:eastAsia="Arial Unicode MS" w:hAnsi="Arial Unicode MS"/>
          <w:rtl w:val="0"/>
        </w:rPr>
        <w:t xml:space="preserve">Trusted Review 是一款牙医领域的评论反馈平台，用户以及牙医可以在平台上评论介绍以及反馈牙医信息，该平台基于 ETH 智能合约开</w:t>
      </w:r>
      <w:r w:rsidDel="00000000" w:rsidR="00000000" w:rsidRPr="00000000">
        <w:rPr>
          <w:rFonts w:ascii="Arial Unicode MS" w:cs="Arial Unicode MS" w:eastAsia="Arial Unicode MS" w:hAnsi="Arial Unicode MS"/>
          <w:rtl w:val="0"/>
        </w:rPr>
        <w:t xml:space="preserve">发，所有评论反馈不可删除修改，保证了信息的透明公正。</w:t>
      </w:r>
      <w:r w:rsidDel="00000000" w:rsidR="00000000" w:rsidRPr="00000000">
        <w:rPr>
          <w:rtl w:val="0"/>
        </w:rPr>
      </w:r>
    </w:p>
    <w:p w:rsidR="00000000" w:rsidDel="00000000" w:rsidP="00000000" w:rsidRDefault="00000000" w:rsidRPr="00000000" w14:paraId="00000083">
      <w:pPr>
        <w:contextualSpacing w:val="0"/>
        <w:rPr/>
      </w:pPr>
      <w:r w:rsidDel="00000000" w:rsidR="00000000" w:rsidRPr="00000000">
        <w:rPr>
          <w:rtl w:val="0"/>
        </w:rPr>
      </w:r>
    </w:p>
    <w:p w:rsidR="00000000" w:rsidDel="00000000" w:rsidP="00000000" w:rsidRDefault="00000000" w:rsidRPr="00000000" w14:paraId="00000084">
      <w:pPr>
        <w:contextualSpacing w:val="0"/>
        <w:jc w:val="center"/>
        <w:rPr/>
      </w:pPr>
      <w:r w:rsidDel="00000000" w:rsidR="00000000" w:rsidRPr="00000000">
        <w:rPr>
          <w:rtl w:val="0"/>
        </w:rPr>
      </w:r>
    </w:p>
    <w:p w:rsidR="00000000" w:rsidDel="00000000" w:rsidP="00000000" w:rsidRDefault="00000000" w:rsidRPr="00000000" w14:paraId="00000085">
      <w:pPr>
        <w:contextualSpacing w:val="0"/>
        <w:rPr/>
      </w:pPr>
      <w:r w:rsidDel="00000000" w:rsidR="00000000" w:rsidRPr="00000000">
        <w:rPr>
          <w:rtl w:val="0"/>
        </w:rPr>
      </w:r>
    </w:p>
    <w:p w:rsidR="00000000" w:rsidDel="00000000" w:rsidP="00000000" w:rsidRDefault="00000000" w:rsidRPr="00000000" w14:paraId="00000086">
      <w:pPr>
        <w:pStyle w:val="Heading5"/>
        <w:contextualSpacing w:val="0"/>
        <w:rPr/>
      </w:pPr>
      <w:bookmarkStart w:colFirst="0" w:colLast="0" w:name="_vei2oztewwai" w:id="10"/>
      <w:bookmarkEnd w:id="10"/>
      <w:r w:rsidDel="00000000" w:rsidR="00000000" w:rsidRPr="00000000">
        <w:rPr>
          <w:rFonts w:ascii="Arial Unicode MS" w:cs="Arial Unicode MS" w:eastAsia="Arial Unicode MS" w:hAnsi="Arial Unicode MS"/>
          <w:rtl w:val="0"/>
        </w:rPr>
        <w:t xml:space="preserve">GitHub 代码质量评测</w:t>
      </w:r>
    </w:p>
    <w:p w:rsidR="00000000" w:rsidDel="00000000" w:rsidP="00000000" w:rsidRDefault="00000000" w:rsidRPr="00000000" w14:paraId="00000087">
      <w:pPr>
        <w:pStyle w:val="Heading5"/>
        <w:contextualSpacing w:val="0"/>
        <w:rPr>
          <w:color w:val="000000"/>
        </w:rPr>
      </w:pPr>
      <w:bookmarkStart w:colFirst="0" w:colLast="0" w:name="_dczu2ys8xuis" w:id="11"/>
      <w:bookmarkEnd w:id="11"/>
      <w:r w:rsidDel="00000000" w:rsidR="00000000" w:rsidRPr="00000000">
        <w:rPr>
          <w:rFonts w:ascii="Arial Unicode MS" w:cs="Arial Unicode MS" w:eastAsia="Arial Unicode MS" w:hAnsi="Arial Unicode MS"/>
          <w:color w:val="000000"/>
          <w:rtl w:val="0"/>
        </w:rPr>
        <w:t xml:space="preserve">目前，Dentacoin 项目在 GitHub 中已开源，Dentacoin 为完全的应用型项目，利用区块链技术解决实际问题，不涉及区块链技术的优化或者实现本身，所以开源代码相对较少，利用 12 个代码库实现平台规划主要功能。</w:t>
      </w:r>
    </w:p>
    <w:p w:rsidR="00000000" w:rsidDel="00000000" w:rsidP="00000000" w:rsidRDefault="00000000" w:rsidRPr="00000000" w14:paraId="00000088">
      <w:pPr>
        <w:contextualSpacing w:val="0"/>
        <w:rPr/>
      </w:pPr>
      <w:r w:rsidDel="00000000" w:rsidR="00000000" w:rsidRPr="00000000">
        <w:rPr>
          <w:rtl w:val="0"/>
        </w:rPr>
      </w:r>
    </w:p>
    <w:p w:rsidR="00000000" w:rsidDel="00000000" w:rsidP="00000000" w:rsidRDefault="00000000" w:rsidRPr="00000000" w14:paraId="00000089">
      <w:pPr>
        <w:contextualSpacing w:val="0"/>
        <w:rPr/>
      </w:pPr>
      <w:r w:rsidDel="00000000" w:rsidR="00000000" w:rsidRPr="00000000">
        <w:rPr>
          <w:rFonts w:ascii="Arial Unicode MS" w:cs="Arial Unicode MS" w:eastAsia="Arial Unicode MS" w:hAnsi="Arial Unicode MS"/>
          <w:rtl w:val="0"/>
        </w:rPr>
        <w:t xml:space="preserve">1.Review 平台</w:t>
      </w:r>
    </w:p>
    <w:p w:rsidR="00000000" w:rsidDel="00000000" w:rsidP="00000000" w:rsidRDefault="00000000" w:rsidRPr="00000000" w14:paraId="0000008A">
      <w:pPr>
        <w:contextualSpacing w:val="0"/>
        <w:rPr/>
      </w:pPr>
      <w:r w:rsidDel="00000000" w:rsidR="00000000" w:rsidRPr="00000000">
        <w:rPr>
          <w:rtl w:val="0"/>
        </w:rPr>
      </w:r>
    </w:p>
    <w:p w:rsidR="00000000" w:rsidDel="00000000" w:rsidP="00000000" w:rsidRDefault="00000000" w:rsidRPr="00000000" w14:paraId="0000008B">
      <w:pPr>
        <w:contextualSpacing w:val="0"/>
        <w:rPr/>
      </w:pPr>
      <w:r w:rsidDel="00000000" w:rsidR="00000000" w:rsidRPr="00000000">
        <w:rPr>
          <w:rFonts w:ascii="Arial Unicode MS" w:cs="Arial Unicode MS" w:eastAsia="Arial Unicode MS" w:hAnsi="Arial Unicode MS"/>
          <w:rtl w:val="0"/>
        </w:rPr>
        <w:t xml:space="preserve">该平台的实现主要分为两个部分，分别是基于智能合约实现逻辑部分，以及基于 php 语言实现平台搭建、后台关联以及可视化。</w:t>
      </w:r>
    </w:p>
    <w:p w:rsidR="00000000" w:rsidDel="00000000" w:rsidP="00000000" w:rsidRDefault="00000000" w:rsidRPr="00000000" w14:paraId="0000008C">
      <w:pPr>
        <w:contextualSpacing w:val="0"/>
        <w:rPr/>
      </w:pPr>
      <w:r w:rsidDel="00000000" w:rsidR="00000000" w:rsidRPr="00000000">
        <w:rPr>
          <w:rtl w:val="0"/>
        </w:rPr>
      </w:r>
    </w:p>
    <w:p w:rsidR="00000000" w:rsidDel="00000000" w:rsidP="00000000" w:rsidRDefault="00000000" w:rsidRPr="00000000" w14:paraId="0000008D">
      <w:pPr>
        <w:contextualSpacing w:val="0"/>
        <w:rPr/>
      </w:pPr>
      <w:r w:rsidDel="00000000" w:rsidR="00000000" w:rsidRPr="00000000">
        <w:rPr>
          <w:rFonts w:ascii="Arial Unicode MS" w:cs="Arial Unicode MS" w:eastAsia="Arial Unicode MS" w:hAnsi="Arial Unicode MS"/>
          <w:rtl w:val="0"/>
        </w:rPr>
        <w:t xml:space="preserve">在智能合约部分，开发者主要利用 solidity 语言基于牙医领域具体场景编写智能合约，合约逻辑主要包括评论的部署、牙医信息部署以及价值的产生等等部分。目前来看，该部分智能合约逻辑相对简单，确实利用了区块链技术安全、透明、不可篡改、智能合约自动执行等等特性，但从逻辑以及算法来说稍显简略，与区块链技术的结合点稍显薄弱。</w:t>
      </w:r>
    </w:p>
    <w:p w:rsidR="00000000" w:rsidDel="00000000" w:rsidP="00000000" w:rsidRDefault="00000000" w:rsidRPr="00000000" w14:paraId="0000008E">
      <w:pPr>
        <w:contextualSpacing w:val="0"/>
        <w:rPr/>
      </w:pPr>
      <w:r w:rsidDel="00000000" w:rsidR="00000000" w:rsidRPr="00000000">
        <w:rPr>
          <w:rtl w:val="0"/>
        </w:rPr>
      </w:r>
    </w:p>
    <w:p w:rsidR="00000000" w:rsidDel="00000000" w:rsidP="00000000" w:rsidRDefault="00000000" w:rsidRPr="00000000" w14:paraId="0000008F">
      <w:pPr>
        <w:contextualSpacing w:val="0"/>
        <w:rPr/>
      </w:pPr>
      <w:r w:rsidDel="00000000" w:rsidR="00000000" w:rsidRPr="00000000">
        <w:rPr>
          <w:rFonts w:ascii="Arial Unicode MS" w:cs="Arial Unicode MS" w:eastAsia="Arial Unicode MS" w:hAnsi="Arial Unicode MS"/>
          <w:rtl w:val="0"/>
        </w:rPr>
        <w:t xml:space="preserve">其次在平台搭建方面，该项目使用了传统的数据库技术保存一些相对较大的数据，该部分数据的管理权目前来看掌握在官方手中，所以该项目并不是信息完全的去中心化的设置。</w:t>
      </w:r>
    </w:p>
    <w:p w:rsidR="00000000" w:rsidDel="00000000" w:rsidP="00000000" w:rsidRDefault="00000000" w:rsidRPr="00000000" w14:paraId="00000090">
      <w:pPr>
        <w:contextualSpacing w:val="0"/>
        <w:rPr/>
      </w:pPr>
      <w:r w:rsidDel="00000000" w:rsidR="00000000" w:rsidRPr="00000000">
        <w:rPr>
          <w:rtl w:val="0"/>
        </w:rPr>
      </w:r>
    </w:p>
    <w:p w:rsidR="00000000" w:rsidDel="00000000" w:rsidP="00000000" w:rsidRDefault="00000000" w:rsidRPr="00000000" w14:paraId="00000091">
      <w:pPr>
        <w:contextualSpacing w:val="0"/>
        <w:rPr/>
      </w:pPr>
      <w:r w:rsidDel="00000000" w:rsidR="00000000" w:rsidRPr="00000000">
        <w:rPr>
          <w:rFonts w:ascii="Arial Unicode MS" w:cs="Arial Unicode MS" w:eastAsia="Arial Unicode MS" w:hAnsi="Arial Unicode MS"/>
          <w:rtl w:val="0"/>
        </w:rPr>
        <w:t xml:space="preserve">2.DentaVox 平台</w:t>
      </w:r>
    </w:p>
    <w:p w:rsidR="00000000" w:rsidDel="00000000" w:rsidP="00000000" w:rsidRDefault="00000000" w:rsidRPr="00000000" w14:paraId="00000092">
      <w:pPr>
        <w:contextualSpacing w:val="0"/>
        <w:rPr/>
      </w:pPr>
      <w:r w:rsidDel="00000000" w:rsidR="00000000" w:rsidRPr="00000000">
        <w:rPr>
          <w:rtl w:val="0"/>
        </w:rPr>
      </w:r>
    </w:p>
    <w:p w:rsidR="00000000" w:rsidDel="00000000" w:rsidP="00000000" w:rsidRDefault="00000000" w:rsidRPr="00000000" w14:paraId="00000093">
      <w:pPr>
        <w:contextualSpacing w:val="0"/>
        <w:rPr/>
      </w:pPr>
      <w:r w:rsidDel="00000000" w:rsidR="00000000" w:rsidRPr="00000000">
        <w:rPr>
          <w:rFonts w:ascii="Arial Unicode MS" w:cs="Arial Unicode MS" w:eastAsia="Arial Unicode MS" w:hAnsi="Arial Unicode MS"/>
          <w:b w:val="1"/>
          <w:rtl w:val="0"/>
        </w:rPr>
        <w:t xml:space="preserve">该平台功能相对简略，实现上应该也为完全的中心化的方式</w:t>
      </w:r>
      <w:r w:rsidDel="00000000" w:rsidR="00000000" w:rsidRPr="00000000">
        <w:rPr>
          <w:rFonts w:ascii="Arial Unicode MS" w:cs="Arial Unicode MS" w:eastAsia="Arial Unicode MS" w:hAnsi="Arial Unicode MS"/>
          <w:rtl w:val="0"/>
        </w:rPr>
        <w:t xml:space="preserve">，在 GitHub 中只有相应的代码库但没有具体的代码实现，目前来看，逻辑相对简单，不存在特殊的算法实现，可实现度较高。</w:t>
      </w:r>
    </w:p>
    <w:p w:rsidR="00000000" w:rsidDel="00000000" w:rsidP="00000000" w:rsidRDefault="00000000" w:rsidRPr="00000000" w14:paraId="00000094">
      <w:pPr>
        <w:contextualSpacing w:val="0"/>
        <w:rPr/>
      </w:pPr>
      <w:r w:rsidDel="00000000" w:rsidR="00000000" w:rsidRPr="00000000">
        <w:rPr>
          <w:rtl w:val="0"/>
        </w:rPr>
      </w:r>
    </w:p>
    <w:p w:rsidR="00000000" w:rsidDel="00000000" w:rsidP="00000000" w:rsidRDefault="00000000" w:rsidRPr="00000000" w14:paraId="00000095">
      <w:pPr>
        <w:contextualSpacing w:val="0"/>
        <w:rPr/>
      </w:pPr>
      <w:r w:rsidDel="00000000" w:rsidR="00000000" w:rsidRPr="00000000">
        <w:rPr>
          <w:rtl w:val="0"/>
        </w:rPr>
        <w:t xml:space="preserve">3.Dentacare App</w:t>
      </w:r>
    </w:p>
    <w:p w:rsidR="00000000" w:rsidDel="00000000" w:rsidP="00000000" w:rsidRDefault="00000000" w:rsidRPr="00000000" w14:paraId="00000096">
      <w:pPr>
        <w:contextualSpacing w:val="0"/>
        <w:rPr/>
      </w:pPr>
      <w:r w:rsidDel="00000000" w:rsidR="00000000" w:rsidRPr="00000000">
        <w:rPr>
          <w:rtl w:val="0"/>
        </w:rPr>
      </w:r>
    </w:p>
    <w:p w:rsidR="00000000" w:rsidDel="00000000" w:rsidP="00000000" w:rsidRDefault="00000000" w:rsidRPr="00000000" w14:paraId="00000097">
      <w:pPr>
        <w:contextualSpacing w:val="0"/>
        <w:rPr/>
      </w:pPr>
      <w:r w:rsidDel="00000000" w:rsidR="00000000" w:rsidRPr="00000000">
        <w:rPr>
          <w:rFonts w:ascii="Arial Unicode MS" w:cs="Arial Unicode MS" w:eastAsia="Arial Unicode MS" w:hAnsi="Arial Unicode MS"/>
          <w:b w:val="1"/>
          <w:rtl w:val="0"/>
        </w:rPr>
        <w:t xml:space="preserve">该应用为完全的 App 形式，不涉及 DApp 去中心化的部分，与现阶段成熟的 App 的编写开发逻辑相同</w:t>
      </w:r>
      <w:r w:rsidDel="00000000" w:rsidR="00000000" w:rsidRPr="00000000">
        <w:rPr>
          <w:rFonts w:ascii="Arial Unicode MS" w:cs="Arial Unicode MS" w:eastAsia="Arial Unicode MS" w:hAnsi="Arial Unicode MS"/>
          <w:rtl w:val="0"/>
        </w:rPr>
        <w:t xml:space="preserve">。在代码库中，开发者主要利用 Java 语言编写，逻辑相对简单，实现度较高，没有设计智能合约或链上信息交互协议等部分。</w:t>
      </w:r>
    </w:p>
    <w:p w:rsidR="00000000" w:rsidDel="00000000" w:rsidP="00000000" w:rsidRDefault="00000000" w:rsidRPr="00000000" w14:paraId="00000098">
      <w:pPr>
        <w:contextualSpacing w:val="0"/>
        <w:rPr/>
      </w:pPr>
      <w:r w:rsidDel="00000000" w:rsidR="00000000" w:rsidRPr="00000000">
        <w:rPr>
          <w:rtl w:val="0"/>
        </w:rPr>
      </w:r>
    </w:p>
    <w:p w:rsidR="00000000" w:rsidDel="00000000" w:rsidP="00000000" w:rsidRDefault="00000000" w:rsidRPr="00000000" w14:paraId="00000099">
      <w:pPr>
        <w:contextualSpacing w:val="0"/>
        <w:rPr/>
      </w:pPr>
      <w:r w:rsidDel="00000000" w:rsidR="00000000" w:rsidRPr="00000000">
        <w:rPr>
          <w:rFonts w:ascii="Arial Unicode MS" w:cs="Arial Unicode MS" w:eastAsia="Arial Unicode MS" w:hAnsi="Arial Unicode MS"/>
          <w:rtl w:val="0"/>
        </w:rPr>
        <w:t xml:space="preserve">4.Dental Assurance、Health Database </w:t>
      </w:r>
    </w:p>
    <w:p w:rsidR="00000000" w:rsidDel="00000000" w:rsidP="00000000" w:rsidRDefault="00000000" w:rsidRPr="00000000" w14:paraId="0000009A">
      <w:pPr>
        <w:contextualSpacing w:val="0"/>
        <w:rPr/>
      </w:pPr>
      <w:r w:rsidDel="00000000" w:rsidR="00000000" w:rsidRPr="00000000">
        <w:rPr>
          <w:rtl w:val="0"/>
        </w:rPr>
      </w:r>
    </w:p>
    <w:p w:rsidR="00000000" w:rsidDel="00000000" w:rsidP="00000000" w:rsidRDefault="00000000" w:rsidRPr="00000000" w14:paraId="0000009B">
      <w:pPr>
        <w:contextualSpacing w:val="0"/>
        <w:rPr/>
      </w:pPr>
      <w:r w:rsidDel="00000000" w:rsidR="00000000" w:rsidRPr="00000000">
        <w:rPr>
          <w:rFonts w:ascii="Arial Unicode MS" w:cs="Arial Unicode MS" w:eastAsia="Arial Unicode MS" w:hAnsi="Arial Unicode MS"/>
          <w:rtl w:val="0"/>
        </w:rPr>
        <w:t xml:space="preserve">两款应用处于论证开发阶段，GitHub 中没有具体的代码实现，根据白皮书以及实现论证可以了解到：</w:t>
      </w:r>
    </w:p>
    <w:p w:rsidR="00000000" w:rsidDel="00000000" w:rsidP="00000000" w:rsidRDefault="00000000" w:rsidRPr="00000000" w14:paraId="0000009C">
      <w:pPr>
        <w:contextualSpacing w:val="0"/>
        <w:rPr/>
      </w:pPr>
      <w:r w:rsidDel="00000000" w:rsidR="00000000" w:rsidRPr="00000000">
        <w:rPr>
          <w:rtl w:val="0"/>
        </w:rPr>
      </w:r>
    </w:p>
    <w:p w:rsidR="00000000" w:rsidDel="00000000" w:rsidP="00000000" w:rsidRDefault="00000000" w:rsidRPr="00000000" w14:paraId="0000009D">
      <w:pPr>
        <w:contextualSpacing w:val="0"/>
        <w:rPr/>
      </w:pPr>
      <w:r w:rsidDel="00000000" w:rsidR="00000000" w:rsidRPr="00000000">
        <w:rPr>
          <w:rFonts w:ascii="Arial Unicode MS" w:cs="Arial Unicode MS" w:eastAsia="Arial Unicode MS" w:hAnsi="Arial Unicode MS"/>
          <w:rtl w:val="0"/>
        </w:rPr>
        <w:t xml:space="preserve">Dental Assurance 的实现主要利用智能合约编写保险逻辑，利用自动执行的特性，可能会用到预言机与现实世界触发条件建立交互，实现牙医领域的保险智能化。</w:t>
      </w:r>
    </w:p>
    <w:p w:rsidR="00000000" w:rsidDel="00000000" w:rsidP="00000000" w:rsidRDefault="00000000" w:rsidRPr="00000000" w14:paraId="0000009E">
      <w:pPr>
        <w:contextualSpacing w:val="0"/>
        <w:rPr/>
      </w:pPr>
      <w:r w:rsidDel="00000000" w:rsidR="00000000" w:rsidRPr="00000000">
        <w:rPr>
          <w:rtl w:val="0"/>
        </w:rPr>
      </w:r>
    </w:p>
    <w:p w:rsidR="00000000" w:rsidDel="00000000" w:rsidP="00000000" w:rsidRDefault="00000000" w:rsidRPr="00000000" w14:paraId="0000009F">
      <w:pPr>
        <w:contextualSpacing w:val="0"/>
        <w:rPr/>
      </w:pPr>
      <w:r w:rsidDel="00000000" w:rsidR="00000000" w:rsidRPr="00000000">
        <w:rPr>
          <w:rFonts w:ascii="Arial Unicode MS" w:cs="Arial Unicode MS" w:eastAsia="Arial Unicode MS" w:hAnsi="Arial Unicode MS"/>
          <w:rtl w:val="0"/>
        </w:rPr>
        <w:t xml:space="preserve">Health Database 会以链上每一个节点的信息反馈收集，经过大量时间以及用户的接入后，对每一个用户建立节点唯一对应的医疗数据库，目前该部分技术逻辑相对明确，可实现度很高，但问题在于数据的搜集需要大量用户的信任以及接入，目前来看还有很长的路要走。</w:t>
      </w:r>
    </w:p>
    <w:p w:rsidR="00000000" w:rsidDel="00000000" w:rsidP="00000000" w:rsidRDefault="00000000" w:rsidRPr="00000000" w14:paraId="000000A0">
      <w:pPr>
        <w:contextualSpacing w:val="0"/>
        <w:rPr/>
      </w:pPr>
      <w:r w:rsidDel="00000000" w:rsidR="00000000" w:rsidRPr="00000000">
        <w:rPr>
          <w:rtl w:val="0"/>
        </w:rPr>
      </w:r>
    </w:p>
    <w:p w:rsidR="00000000" w:rsidDel="00000000" w:rsidP="00000000" w:rsidRDefault="00000000" w:rsidRPr="00000000" w14:paraId="000000A1">
      <w:pPr>
        <w:contextualSpacing w:val="0"/>
        <w:rPr>
          <w:color w:val="579a78"/>
        </w:rPr>
      </w:pPr>
      <w:r w:rsidDel="00000000" w:rsidR="00000000" w:rsidRPr="00000000">
        <w:rPr>
          <w:rFonts w:ascii="Arial Unicode MS" w:cs="Arial Unicode MS" w:eastAsia="Arial Unicode MS" w:hAnsi="Arial Unicode MS"/>
          <w:color w:val="579a78"/>
          <w:rtl w:val="0"/>
        </w:rPr>
        <w:t xml:space="preserve">标准共识分析：</w:t>
      </w:r>
    </w:p>
    <w:p w:rsidR="00000000" w:rsidDel="00000000" w:rsidP="00000000" w:rsidRDefault="00000000" w:rsidRPr="00000000" w14:paraId="000000A2">
      <w:pPr>
        <w:contextualSpacing w:val="0"/>
        <w:rPr/>
      </w:pPr>
      <w:r w:rsidDel="00000000" w:rsidR="00000000" w:rsidRPr="00000000">
        <w:rPr>
          <w:rtl w:val="0"/>
        </w:rPr>
      </w:r>
    </w:p>
    <w:p w:rsidR="00000000" w:rsidDel="00000000" w:rsidP="00000000" w:rsidRDefault="00000000" w:rsidRPr="00000000" w14:paraId="000000A3">
      <w:pPr>
        <w:contextualSpacing w:val="0"/>
        <w:rPr/>
      </w:pPr>
      <w:r w:rsidDel="00000000" w:rsidR="00000000" w:rsidRPr="00000000">
        <w:rPr>
          <w:rFonts w:ascii="Arial Unicode MS" w:cs="Arial Unicode MS" w:eastAsia="Arial Unicode MS" w:hAnsi="Arial Unicode MS"/>
          <w:rtl w:val="0"/>
        </w:rPr>
        <w:t xml:space="preserve">Dentacoin 项目完全基于应用场景以及需求进行开发，不涉及区块链本身的算法逻辑，主要利用了 ETH 的智能合约功能进行编写，辅助使用传统的 App 开发、数据库等技术。</w:t>
      </w:r>
    </w:p>
    <w:p w:rsidR="00000000" w:rsidDel="00000000" w:rsidP="00000000" w:rsidRDefault="00000000" w:rsidRPr="00000000" w14:paraId="000000A4">
      <w:pPr>
        <w:contextualSpacing w:val="0"/>
        <w:rPr/>
      </w:pPr>
      <w:r w:rsidDel="00000000" w:rsidR="00000000" w:rsidRPr="00000000">
        <w:rPr>
          <w:rtl w:val="0"/>
        </w:rPr>
      </w:r>
    </w:p>
    <w:p w:rsidR="00000000" w:rsidDel="00000000" w:rsidP="00000000" w:rsidRDefault="00000000" w:rsidRPr="00000000" w14:paraId="000000A5">
      <w:pPr>
        <w:contextualSpacing w:val="0"/>
        <w:rPr/>
      </w:pPr>
      <w:r w:rsidDel="00000000" w:rsidR="00000000" w:rsidRPr="00000000">
        <w:rPr>
          <w:rFonts w:ascii="Arial Unicode MS" w:cs="Arial Unicode MS" w:eastAsia="Arial Unicode MS" w:hAnsi="Arial Unicode MS"/>
          <w:rtl w:val="0"/>
        </w:rPr>
        <w:t xml:space="preserve">总的来说，Dentacoin 项目代码结构清晰，质量较高，实现度以及未来的可实现度都很高，但开发者与区块链技术的结合点不多，没有很好地利用区块链技术，仅仅利用了链上信息不可篡改的特性。</w:t>
      </w:r>
      <w:r w:rsidDel="00000000" w:rsidR="00000000" w:rsidRPr="00000000">
        <w:rPr>
          <w:rFonts w:ascii="Arial Unicode MS" w:cs="Arial Unicode MS" w:eastAsia="Arial Unicode MS" w:hAnsi="Arial Unicode MS"/>
          <w:b w:val="1"/>
          <w:rtl w:val="0"/>
        </w:rPr>
        <w:t xml:space="preserve">但在目前平台用户不够的情况下，该平台相较于传统医疗反馈平台并没有革命性的优势，在技术上没有很大的突破，不足够吸引用户</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A6">
      <w:pPr>
        <w:contextualSpacing w:val="0"/>
        <w:rPr/>
      </w:pPr>
      <w:r w:rsidDel="00000000" w:rsidR="00000000" w:rsidRPr="00000000">
        <w:rPr>
          <w:rtl w:val="0"/>
        </w:rPr>
      </w:r>
    </w:p>
    <w:p w:rsidR="00000000" w:rsidDel="00000000" w:rsidP="00000000" w:rsidRDefault="00000000" w:rsidRPr="00000000" w14:paraId="000000A7">
      <w:pPr>
        <w:contextualSpacing w:val="0"/>
        <w:rPr/>
      </w:pPr>
      <w:r w:rsidDel="00000000" w:rsidR="00000000" w:rsidRPr="00000000">
        <w:rPr>
          <w:rFonts w:ascii="Arial Unicode MS" w:cs="Arial Unicode MS" w:eastAsia="Arial Unicode MS" w:hAnsi="Arial Unicode MS"/>
          <w:rtl w:val="0"/>
        </w:rPr>
        <w:t xml:space="preserve">Dentacoin 使用区块链技术解决实际问题，但是结合点以及实现方向上应该更加的去中心化，后期的性能表现需要持续关注。</w:t>
      </w:r>
    </w:p>
    <w:p w:rsidR="00000000" w:rsidDel="00000000" w:rsidP="00000000" w:rsidRDefault="00000000" w:rsidRPr="00000000" w14:paraId="000000A8">
      <w:pPr>
        <w:contextualSpacing w:val="0"/>
        <w:rPr/>
      </w:pPr>
      <w:r w:rsidDel="00000000" w:rsidR="00000000" w:rsidRPr="00000000">
        <w:rPr>
          <w:rtl w:val="0"/>
        </w:rPr>
      </w:r>
    </w:p>
    <w:p w:rsidR="00000000" w:rsidDel="00000000" w:rsidP="00000000" w:rsidRDefault="00000000" w:rsidRPr="00000000" w14:paraId="000000A9">
      <w:pPr>
        <w:pStyle w:val="Heading4"/>
        <w:spacing w:after="0" w:before="0" w:lineRule="auto"/>
        <w:contextualSpacing w:val="0"/>
        <w:rPr>
          <w:rFonts w:ascii="Microsoft Yahei" w:cs="Microsoft Yahei" w:eastAsia="Microsoft Yahei" w:hAnsi="Microsoft Yahei"/>
          <w:color w:val="579a78"/>
          <w:sz w:val="30"/>
          <w:szCs w:val="30"/>
        </w:rPr>
      </w:pPr>
      <w:bookmarkStart w:colFirst="0" w:colLast="0" w:name="_xox66e2k6147" w:id="12"/>
      <w:bookmarkEnd w:id="12"/>
      <w:r w:rsidDel="00000000" w:rsidR="00000000" w:rsidRPr="00000000">
        <w:rPr>
          <w:rFonts w:ascii="Microsoft Yahei" w:cs="Microsoft Yahei" w:eastAsia="Microsoft Yahei" w:hAnsi="Microsoft Yahei"/>
          <w:color w:val="579a78"/>
          <w:sz w:val="30"/>
          <w:szCs w:val="30"/>
          <w:rtl w:val="0"/>
        </w:rPr>
        <w:t xml:space="preserve">Token 生态系统</w:t>
      </w:r>
    </w:p>
    <w:p w:rsidR="00000000" w:rsidDel="00000000" w:rsidP="00000000" w:rsidRDefault="00000000" w:rsidRPr="00000000" w14:paraId="000000AA">
      <w:pPr>
        <w:contextualSpacing w:val="0"/>
        <w:rPr/>
      </w:pPr>
      <w:r w:rsidDel="00000000" w:rsidR="00000000" w:rsidRPr="00000000">
        <w:rPr>
          <w:rtl w:val="0"/>
        </w:rPr>
      </w:r>
    </w:p>
    <w:p w:rsidR="00000000" w:rsidDel="00000000" w:rsidP="00000000" w:rsidRDefault="00000000" w:rsidRPr="00000000" w14:paraId="000000AB">
      <w:pPr>
        <w:contextualSpacing w:val="0"/>
        <w:rPr/>
      </w:pPr>
      <w:r w:rsidDel="00000000" w:rsidR="00000000" w:rsidRPr="00000000">
        <w:rPr>
          <w:rFonts w:ascii="Arial Unicode MS" w:cs="Arial Unicode MS" w:eastAsia="Arial Unicode MS" w:hAnsi="Arial Unicode MS"/>
          <w:rtl w:val="0"/>
        </w:rPr>
        <w:t xml:space="preserve">DCN 是 Dentacoin 发行在以太坊上的 ERC 20 </w:t>
      </w:r>
      <w:r w:rsidDel="00000000" w:rsidR="00000000" w:rsidRPr="00000000">
        <w:rPr>
          <w:rtl w:val="0"/>
        </w:rPr>
        <w:t xml:space="preserve">Token</w:t>
      </w:r>
      <w:r w:rsidDel="00000000" w:rsidR="00000000" w:rsidRPr="00000000">
        <w:rPr>
          <w:rFonts w:ascii="Arial Unicode MS" w:cs="Arial Unicode MS" w:eastAsia="Arial Unicode MS" w:hAnsi="Arial Unicode MS"/>
          <w:rtl w:val="0"/>
        </w:rPr>
        <w:t xml:space="preserve">，总量为 8 万亿个，DCN </w:t>
      </w:r>
      <w:r w:rsidDel="00000000" w:rsidR="00000000" w:rsidRPr="00000000">
        <w:rPr>
          <w:rFonts w:ascii="Arial Unicode MS" w:cs="Arial Unicode MS" w:eastAsia="Arial Unicode MS" w:hAnsi="Arial Unicode MS"/>
          <w:rtl w:val="0"/>
        </w:rPr>
        <w:t xml:space="preserve">分配</w:t>
      </w:r>
      <w:r w:rsidDel="00000000" w:rsidR="00000000" w:rsidRPr="00000000">
        <w:rPr>
          <w:rFonts w:ascii="Arial Unicode MS" w:cs="Arial Unicode MS" w:eastAsia="Arial Unicode MS" w:hAnsi="Arial Unicode MS"/>
          <w:rtl w:val="0"/>
        </w:rPr>
        <w:t xml:space="preserve">情况如下：</w:t>
      </w:r>
    </w:p>
    <w:p w:rsidR="00000000" w:rsidDel="00000000" w:rsidP="00000000" w:rsidRDefault="00000000" w:rsidRPr="00000000" w14:paraId="000000AC">
      <w:pPr>
        <w:contextualSpacing w:val="0"/>
        <w:rPr/>
      </w:pPr>
      <w:r w:rsidDel="00000000" w:rsidR="00000000" w:rsidRPr="00000000">
        <w:rPr>
          <w:rtl w:val="0"/>
        </w:rPr>
      </w:r>
    </w:p>
    <w:tbl>
      <w:tblPr>
        <w:tblStyle w:val="Table1"/>
        <w:tblW w:w="87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70"/>
        <w:gridCol w:w="2745"/>
        <w:gridCol w:w="2115"/>
        <w:tblGridChange w:id="0">
          <w:tblGrid>
            <w:gridCol w:w="3870"/>
            <w:gridCol w:w="2745"/>
            <w:gridCol w:w="2115"/>
          </w:tblGrid>
        </w:tblGridChange>
      </w:tblGrid>
      <w:tr>
        <w:trPr>
          <w:trHeight w:val="500" w:hRule="atLeast"/>
        </w:trPr>
        <w:tc>
          <w:tcPr>
            <w:shd w:fill="999999"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分配方</w:t>
            </w:r>
          </w:p>
        </w:tc>
        <w:tc>
          <w:tcPr>
            <w:shd w:fill="999999"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总比例</w:t>
            </w:r>
          </w:p>
        </w:tc>
        <w:tc>
          <w:tcPr>
            <w:shd w:fill="999999"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说明</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合约锁定</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contextualSpacing w:val="0"/>
              <w:jc w:val="center"/>
              <w:rPr/>
            </w:pPr>
            <w:r w:rsidDel="00000000" w:rsidR="00000000" w:rsidRPr="00000000">
              <w:rPr>
                <w:rtl w:val="0"/>
              </w:rPr>
              <w:t xml:space="preserve">76.1%</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B2">
            <w:pPr>
              <w:contextualSpacing w:val="0"/>
              <w:jc w:val="center"/>
              <w:rPr/>
            </w:pPr>
            <w:r w:rsidDel="00000000" w:rsidR="00000000" w:rsidRPr="00000000">
              <w:rPr>
                <w:rFonts w:ascii="Arial Unicode MS" w:cs="Arial Unicode MS" w:eastAsia="Arial Unicode MS" w:hAnsi="Arial Unicode MS"/>
                <w:rtl w:val="0"/>
              </w:rPr>
              <w:t xml:space="preserve">锁定</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Token 期权计划</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contextualSpacing w:val="0"/>
              <w:jc w:val="center"/>
              <w:rPr/>
            </w:pPr>
            <w:r w:rsidDel="00000000" w:rsidR="00000000" w:rsidRPr="00000000">
              <w:rPr>
                <w:rtl w:val="0"/>
              </w:rPr>
              <w:t xml:space="preserve">5%</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B5">
            <w:pPr>
              <w:spacing w:after="0" w:before="0" w:line="240" w:lineRule="auto"/>
              <w:ind w:left="0" w:firstLine="0"/>
              <w:contextualSpacing w:val="0"/>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创始人</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contextualSpacing w:val="0"/>
              <w:jc w:val="center"/>
              <w:rPr/>
            </w:pPr>
            <w:r w:rsidDel="00000000" w:rsidR="00000000" w:rsidRPr="00000000">
              <w:rPr>
                <w:rtl w:val="0"/>
              </w:rPr>
              <w:t xml:space="preserve">5%</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B8">
            <w:pPr>
              <w:spacing w:after="0" w:before="0" w:line="240" w:lineRule="auto"/>
              <w:ind w:left="0" w:firstLine="0"/>
              <w:contextualSpacing w:val="0"/>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基金会</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contextualSpacing w:val="0"/>
              <w:jc w:val="center"/>
              <w:rPr/>
            </w:pPr>
            <w:r w:rsidDel="00000000" w:rsidR="00000000" w:rsidRPr="00000000">
              <w:rPr>
                <w:rtl w:val="0"/>
              </w:rPr>
              <w:t xml:space="preserve">4.1%</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BB">
            <w:pPr>
              <w:spacing w:after="0" w:before="0" w:line="240" w:lineRule="auto"/>
              <w:ind w:left="0" w:firstLine="0"/>
              <w:contextualSpacing w:val="0"/>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首次 Token 发行（2017.10.1）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contextualSpacing w:val="0"/>
              <w:jc w:val="center"/>
              <w:rPr/>
            </w:pPr>
            <w:r w:rsidDel="00000000" w:rsidR="00000000" w:rsidRPr="00000000">
              <w:rPr>
                <w:rtl w:val="0"/>
              </w:rPr>
              <w:t xml:space="preserve">3%</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BE">
            <w:pPr>
              <w:spacing w:after="0" w:before="0" w:line="240" w:lineRule="auto"/>
              <w:ind w:left="0" w:firstLine="0"/>
              <w:contextualSpacing w:val="0"/>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奖励 D</w:t>
            </w:r>
            <w:r w:rsidDel="00000000" w:rsidR="00000000" w:rsidRPr="00000000">
              <w:rPr>
                <w:rtl w:val="0"/>
              </w:rPr>
              <w:t xml:space="preserve">entaprime</w:t>
            </w:r>
            <w:r w:rsidDel="00000000" w:rsidR="00000000" w:rsidRPr="00000000">
              <w:rPr>
                <w:rFonts w:ascii="Arial Unicode MS" w:cs="Arial Unicode MS" w:eastAsia="Arial Unicode MS" w:hAnsi="Arial Unicode MS"/>
                <w:rtl w:val="0"/>
              </w:rPr>
              <w:t xml:space="preserve"> 国际</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contextualSpacing w:val="0"/>
              <w:jc w:val="center"/>
              <w:rPr/>
            </w:pPr>
            <w:r w:rsidDel="00000000" w:rsidR="00000000" w:rsidRPr="00000000">
              <w:rPr>
                <w:rtl w:val="0"/>
              </w:rPr>
              <w:t xml:space="preserve">3%</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C1">
            <w:pPr>
              <w:spacing w:after="0" w:before="0" w:line="240" w:lineRule="auto"/>
              <w:ind w:left="0" w:firstLine="0"/>
              <w:contextualSpacing w:val="0"/>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预售(2017.7.1)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contextualSpacing w:val="0"/>
              <w:jc w:val="center"/>
              <w:rPr/>
            </w:pPr>
            <w:r w:rsidDel="00000000" w:rsidR="00000000" w:rsidRPr="00000000">
              <w:rPr>
                <w:rtl w:val="0"/>
              </w:rPr>
              <w:t xml:space="preserve">1%</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C4">
            <w:pPr>
              <w:contextualSpacing w:val="0"/>
              <w:jc w:val="center"/>
              <w:rPr/>
            </w:pPr>
            <w:r w:rsidDel="00000000" w:rsidR="00000000" w:rsidRPr="00000000">
              <w:rPr>
                <w:rFonts w:ascii="Arial Unicode MS" w:cs="Arial Unicode MS" w:eastAsia="Arial Unicode MS" w:hAnsi="Arial Unicode MS"/>
                <w:rtl w:val="0"/>
              </w:rPr>
              <w:t xml:space="preserve">不锁定</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contextualSpacing w:val="0"/>
              <w:jc w:val="center"/>
              <w:rPr/>
            </w:pPr>
            <w:r w:rsidDel="00000000" w:rsidR="00000000" w:rsidRPr="00000000">
              <w:rPr>
                <w:rtl w:val="0"/>
              </w:rPr>
              <w:t xml:space="preserve">D</w:t>
            </w:r>
            <w:r w:rsidDel="00000000" w:rsidR="00000000" w:rsidRPr="00000000">
              <w:rPr>
                <w:rtl w:val="0"/>
              </w:rPr>
              <w:t xml:space="preserve">entaprime</w:t>
            </w:r>
            <w:r w:rsidDel="00000000" w:rsidR="00000000" w:rsidRPr="00000000">
              <w:rPr>
                <w:rFonts w:ascii="Arial Unicode MS" w:cs="Arial Unicode MS" w:eastAsia="Arial Unicode MS" w:hAnsi="Arial Unicode MS"/>
                <w:rtl w:val="0"/>
              </w:rPr>
              <w:t xml:space="preserve"> 国际购买</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contextualSpacing w:val="0"/>
              <w:jc w:val="center"/>
              <w:rPr/>
            </w:pPr>
            <w:r w:rsidDel="00000000" w:rsidR="00000000" w:rsidRPr="00000000">
              <w:rPr>
                <w:rtl w:val="0"/>
              </w:rPr>
              <w:t xml:space="preserve">0.4%</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C7">
            <w:pPr>
              <w:spacing w:after="0" w:before="0" w:line="240" w:lineRule="auto"/>
              <w:ind w:left="0" w:firstLine="0"/>
              <w:contextualSpacing w:val="0"/>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核心开发团队</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contextualSpacing w:val="0"/>
              <w:jc w:val="center"/>
              <w:rPr/>
            </w:pPr>
            <w:r w:rsidDel="00000000" w:rsidR="00000000" w:rsidRPr="00000000">
              <w:rPr>
                <w:rtl w:val="0"/>
              </w:rPr>
              <w:t xml:space="preserve">2.4%</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CA">
            <w:pPr>
              <w:spacing w:after="0" w:before="0" w:line="240" w:lineRule="auto"/>
              <w:ind w:left="0" w:firstLine="0"/>
              <w:contextualSpacing w:val="0"/>
              <w:rPr/>
            </w:pPr>
            <w:r w:rsidDel="00000000" w:rsidR="00000000" w:rsidRPr="00000000">
              <w:rPr>
                <w:rtl w:val="0"/>
              </w:rPr>
            </w:r>
          </w:p>
        </w:tc>
      </w:tr>
    </w:tbl>
    <w:p w:rsidR="00000000" w:rsidDel="00000000" w:rsidP="00000000" w:rsidRDefault="00000000" w:rsidRPr="00000000" w14:paraId="000000CB">
      <w:pPr>
        <w:contextualSpacing w:val="0"/>
        <w:rPr>
          <w:b w:val="1"/>
        </w:rPr>
      </w:pPr>
      <w:r w:rsidDel="00000000" w:rsidR="00000000" w:rsidRPr="00000000">
        <w:rPr>
          <w:rtl w:val="0"/>
        </w:rPr>
      </w:r>
    </w:p>
    <w:p w:rsidR="00000000" w:rsidDel="00000000" w:rsidP="00000000" w:rsidRDefault="00000000" w:rsidRPr="00000000" w14:paraId="000000CC">
      <w:pPr>
        <w:contextualSpacing w:val="0"/>
        <w:rPr/>
      </w:pPr>
      <w:r w:rsidDel="00000000" w:rsidR="00000000" w:rsidRPr="00000000">
        <w:rPr>
          <w:rFonts w:ascii="Arial Unicode MS" w:cs="Arial Unicode MS" w:eastAsia="Arial Unicode MS" w:hAnsi="Arial Unicode MS"/>
          <w:rtl w:val="0"/>
        </w:rPr>
        <w:t xml:space="preserve">1.关于 Token 分配的部分说明如下：</w:t>
      </w:r>
    </w:p>
    <w:p w:rsidR="00000000" w:rsidDel="00000000" w:rsidP="00000000" w:rsidRDefault="00000000" w:rsidRPr="00000000" w14:paraId="000000CD">
      <w:pPr>
        <w:contextualSpacing w:val="0"/>
        <w:rPr/>
      </w:pPr>
      <w:r w:rsidDel="00000000" w:rsidR="00000000" w:rsidRPr="00000000">
        <w:rPr>
          <w:rtl w:val="0"/>
        </w:rPr>
      </w:r>
    </w:p>
    <w:p w:rsidR="00000000" w:rsidDel="00000000" w:rsidP="00000000" w:rsidRDefault="00000000" w:rsidRPr="00000000" w14:paraId="000000CE">
      <w:pPr>
        <w:contextualSpacing w:val="0"/>
        <w:rPr/>
      </w:pPr>
      <w:r w:rsidDel="00000000" w:rsidR="00000000" w:rsidRPr="00000000">
        <w:rPr>
          <w:rFonts w:ascii="Arial Unicode MS" w:cs="Arial Unicode MS" w:eastAsia="Arial Unicode MS" w:hAnsi="Arial Unicode MS"/>
          <w:rtl w:val="0"/>
        </w:rPr>
        <w:t xml:space="preserve">1）创始团队的 Token 锁仓5年；</w:t>
      </w:r>
    </w:p>
    <w:p w:rsidR="00000000" w:rsidDel="00000000" w:rsidP="00000000" w:rsidRDefault="00000000" w:rsidRPr="00000000" w14:paraId="000000CF">
      <w:pPr>
        <w:contextualSpacing w:val="0"/>
        <w:rPr/>
      </w:pPr>
      <w:r w:rsidDel="00000000" w:rsidR="00000000" w:rsidRPr="00000000">
        <w:rPr>
          <w:rtl w:val="0"/>
        </w:rPr>
      </w:r>
    </w:p>
    <w:p w:rsidR="00000000" w:rsidDel="00000000" w:rsidP="00000000" w:rsidRDefault="00000000" w:rsidRPr="00000000" w14:paraId="000000D0">
      <w:pPr>
        <w:contextualSpacing w:val="0"/>
        <w:rPr/>
      </w:pPr>
      <w:r w:rsidDel="00000000" w:rsidR="00000000" w:rsidRPr="00000000">
        <w:rPr>
          <w:rFonts w:ascii="Arial Unicode MS" w:cs="Arial Unicode MS" w:eastAsia="Arial Unicode MS" w:hAnsi="Arial Unicode MS"/>
          <w:rtl w:val="0"/>
        </w:rPr>
        <w:t xml:space="preserve">2）核心团队和顾问团队的 Token 分两部分进行分发，50％ 被转移到一个共同账户，通过智能合约限制每周交易，另外 50％ 在钱包中锁 5 年；</w:t>
      </w:r>
    </w:p>
    <w:p w:rsidR="00000000" w:rsidDel="00000000" w:rsidP="00000000" w:rsidRDefault="00000000" w:rsidRPr="00000000" w14:paraId="000000D1">
      <w:pPr>
        <w:contextualSpacing w:val="0"/>
        <w:rPr/>
      </w:pPr>
      <w:r w:rsidDel="00000000" w:rsidR="00000000" w:rsidRPr="00000000">
        <w:rPr>
          <w:rtl w:val="0"/>
        </w:rPr>
      </w:r>
    </w:p>
    <w:p w:rsidR="00000000" w:rsidDel="00000000" w:rsidP="00000000" w:rsidRDefault="00000000" w:rsidRPr="00000000" w14:paraId="000000D2">
      <w:pPr>
        <w:contextualSpacing w:val="0"/>
        <w:rPr/>
      </w:pPr>
      <w:r w:rsidDel="00000000" w:rsidR="00000000" w:rsidRPr="00000000">
        <w:rPr>
          <w:rFonts w:ascii="Arial Unicode MS" w:cs="Arial Unicode MS" w:eastAsia="Arial Unicode MS" w:hAnsi="Arial Unicode MS"/>
          <w:rtl w:val="0"/>
        </w:rPr>
        <w:t xml:space="preserve">3）基金会分配的金额将在 2042 年后按需进行释放使用；</w:t>
      </w:r>
    </w:p>
    <w:p w:rsidR="00000000" w:rsidDel="00000000" w:rsidP="00000000" w:rsidRDefault="00000000" w:rsidRPr="00000000" w14:paraId="000000D3">
      <w:pPr>
        <w:contextualSpacing w:val="0"/>
        <w:rPr/>
      </w:pPr>
      <w:r w:rsidDel="00000000" w:rsidR="00000000" w:rsidRPr="00000000">
        <w:rPr>
          <w:rtl w:val="0"/>
        </w:rPr>
      </w:r>
    </w:p>
    <w:p w:rsidR="00000000" w:rsidDel="00000000" w:rsidP="00000000" w:rsidRDefault="00000000" w:rsidRPr="00000000" w14:paraId="000000D4">
      <w:pPr>
        <w:contextualSpacing w:val="0"/>
        <w:rPr/>
      </w:pPr>
      <w:r w:rsidDel="00000000" w:rsidR="00000000" w:rsidRPr="00000000">
        <w:rPr>
          <w:rFonts w:ascii="Arial Unicode MS" w:cs="Arial Unicode MS" w:eastAsia="Arial Unicode MS" w:hAnsi="Arial Unicode MS"/>
          <w:rtl w:val="0"/>
        </w:rPr>
        <w:t xml:space="preserve">4）奖励 Dentaprime 国际锁定的 3% Token 解锁条件为奖励目标在 8 年内达成；</w:t>
        <w:br w:type="textWrapping"/>
        <w:br w:type="textWrapping"/>
        <w:t xml:space="preserve">5）合约锁定的 76% 的 Token 将在未来逐渐释放，释放计划如下图所示：</w:t>
      </w:r>
    </w:p>
    <w:p w:rsidR="00000000" w:rsidDel="00000000" w:rsidP="00000000" w:rsidRDefault="00000000" w:rsidRPr="00000000" w14:paraId="000000D5">
      <w:pPr>
        <w:contextualSpacing w:val="0"/>
        <w:rPr/>
      </w:pPr>
      <w:r w:rsidDel="00000000" w:rsidR="00000000" w:rsidRPr="00000000">
        <w:rPr>
          <w:rtl w:val="0"/>
        </w:rPr>
      </w:r>
    </w:p>
    <w:p w:rsidR="00000000" w:rsidDel="00000000" w:rsidP="00000000" w:rsidRDefault="00000000" w:rsidRPr="00000000" w14:paraId="000000D6">
      <w:pPr>
        <w:contextualSpacing w:val="0"/>
        <w:jc w:val="center"/>
        <w:rPr/>
      </w:pPr>
      <w:r w:rsidDel="00000000" w:rsidR="00000000" w:rsidRPr="00000000">
        <w:rPr/>
        <w:drawing>
          <wp:inline distB="114300" distT="114300" distL="114300" distR="114300">
            <wp:extent cx="5734050" cy="2209800"/>
            <wp:effectExtent b="0" l="0" r="0" t="0"/>
            <wp:docPr id="22" name="image51.png"/>
            <a:graphic>
              <a:graphicData uri="http://schemas.openxmlformats.org/drawingml/2006/picture">
                <pic:pic>
                  <pic:nvPicPr>
                    <pic:cNvPr id="0" name="image51.png"/>
                    <pic:cNvPicPr preferRelativeResize="0"/>
                  </pic:nvPicPr>
                  <pic:blipFill>
                    <a:blip r:embed="rId9"/>
                    <a:srcRect b="0" l="0" r="0" t="0"/>
                    <a:stretch>
                      <a:fillRect/>
                    </a:stretch>
                  </pic:blipFill>
                  <pic:spPr>
                    <a:xfrm>
                      <a:off x="0" y="0"/>
                      <a:ext cx="573405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contextualSpacing w:val="0"/>
        <w:rPr/>
      </w:pPr>
      <w:r w:rsidDel="00000000" w:rsidR="00000000" w:rsidRPr="00000000">
        <w:rPr>
          <w:rtl w:val="0"/>
        </w:rPr>
      </w:r>
    </w:p>
    <w:p w:rsidR="00000000" w:rsidDel="00000000" w:rsidP="00000000" w:rsidRDefault="00000000" w:rsidRPr="00000000" w14:paraId="000000D8">
      <w:pPr>
        <w:contextualSpacing w:val="0"/>
        <w:rPr/>
      </w:pPr>
      <w:r w:rsidDel="00000000" w:rsidR="00000000" w:rsidRPr="00000000">
        <w:rPr>
          <w:rFonts w:ascii="Arial Unicode MS" w:cs="Arial Unicode MS" w:eastAsia="Arial Unicode MS" w:hAnsi="Arial Unicode MS"/>
          <w:rtl w:val="0"/>
        </w:rPr>
        <w:t xml:space="preserve">2.首次 Token 发行募资用途：</w:t>
      </w:r>
    </w:p>
    <w:p w:rsidR="00000000" w:rsidDel="00000000" w:rsidP="00000000" w:rsidRDefault="00000000" w:rsidRPr="00000000" w14:paraId="000000D9">
      <w:pPr>
        <w:contextualSpacing w:val="0"/>
        <w:rPr/>
      </w:pPr>
      <w:r w:rsidDel="00000000" w:rsidR="00000000" w:rsidRPr="00000000">
        <w:rPr>
          <w:rtl w:val="0"/>
        </w:rPr>
      </w:r>
    </w:p>
    <w:p w:rsidR="00000000" w:rsidDel="00000000" w:rsidP="00000000" w:rsidRDefault="00000000" w:rsidRPr="00000000" w14:paraId="000000DA">
      <w:pPr>
        <w:contextualSpacing w:val="0"/>
        <w:rPr/>
      </w:pPr>
      <w:r w:rsidDel="00000000" w:rsidR="00000000" w:rsidRPr="00000000">
        <w:rPr>
          <w:rFonts w:ascii="Arial Unicode MS" w:cs="Arial Unicode MS" w:eastAsia="Arial Unicode MS" w:hAnsi="Arial Unicode MS"/>
          <w:rtl w:val="0"/>
        </w:rPr>
        <w:t xml:space="preserve">1)组建一支由保险专家、牙医和程序员组成的团队，开发牙科保险模型。</w:t>
        <w:br w:type="textWrapping"/>
        <w:br w:type="textWrapping"/>
        <w:t xml:space="preserve">2)推出可信的审查平台主网和 DentaVox 市场调研。</w:t>
        <w:br w:type="textWrapping"/>
        <w:br w:type="textWrapping"/>
        <w:t xml:space="preserve">3)招募合作伙伴和领导者的初期全球沟通宣传活动。</w:t>
      </w:r>
    </w:p>
    <w:p w:rsidR="00000000" w:rsidDel="00000000" w:rsidP="00000000" w:rsidRDefault="00000000" w:rsidRPr="00000000" w14:paraId="000000DB">
      <w:pPr>
        <w:contextualSpacing w:val="0"/>
        <w:rPr/>
      </w:pPr>
      <w:r w:rsidDel="00000000" w:rsidR="00000000" w:rsidRPr="00000000">
        <w:rPr>
          <w:rtl w:val="0"/>
        </w:rPr>
      </w:r>
    </w:p>
    <w:p w:rsidR="00000000" w:rsidDel="00000000" w:rsidP="00000000" w:rsidRDefault="00000000" w:rsidRPr="00000000" w14:paraId="000000DC">
      <w:pPr>
        <w:contextualSpacing w:val="0"/>
        <w:rPr/>
      </w:pPr>
      <w:r w:rsidDel="00000000" w:rsidR="00000000" w:rsidRPr="00000000">
        <w:rPr>
          <w:rFonts w:ascii="Arial Unicode MS" w:cs="Arial Unicode MS" w:eastAsia="Arial Unicode MS" w:hAnsi="Arial Unicode MS"/>
          <w:rtl w:val="0"/>
        </w:rPr>
        <w:t xml:space="preserve">募资使用规划如下：</w:t>
        <w:br w:type="textWrapping"/>
      </w:r>
    </w:p>
    <w:tbl>
      <w:tblPr>
        <w:tblStyle w:val="Table2"/>
        <w:tblW w:w="1048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0"/>
        <w:gridCol w:w="960"/>
        <w:gridCol w:w="5180"/>
        <w:gridCol w:w="3220"/>
        <w:tblGridChange w:id="0">
          <w:tblGrid>
            <w:gridCol w:w="1120"/>
            <w:gridCol w:w="960"/>
            <w:gridCol w:w="5180"/>
            <w:gridCol w:w="3220"/>
          </w:tblGrid>
        </w:tblGridChange>
      </w:tblGrid>
      <w:tr>
        <w:trPr>
          <w:trHeight w:val="500" w:hRule="atLeast"/>
        </w:trPr>
        <w:tc>
          <w:tcPr>
            <w:shd w:fill="999999"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使用规划</w:t>
            </w:r>
          </w:p>
        </w:tc>
        <w:tc>
          <w:tcPr>
            <w:shd w:fill="999999"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比例</w:t>
            </w:r>
          </w:p>
        </w:tc>
        <w:tc>
          <w:tcPr>
            <w:shd w:fill="999999"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说明</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E0">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核心发展</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1">
            <w:pPr>
              <w:contextualSpacing w:val="0"/>
              <w:jc w:val="center"/>
              <w:rPr/>
            </w:pPr>
            <w:r w:rsidDel="00000000" w:rsidR="00000000" w:rsidRPr="00000000">
              <w:rPr>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contextualSpacing w:val="0"/>
              <w:rPr/>
            </w:pPr>
            <w:r w:rsidDel="00000000" w:rsidR="00000000" w:rsidRPr="00000000">
              <w:rPr>
                <w:rFonts w:ascii="Arial Unicode MS" w:cs="Arial Unicode MS" w:eastAsia="Arial Unicode MS" w:hAnsi="Arial Unicode MS"/>
                <w:rtl w:val="0"/>
              </w:rPr>
              <w:t xml:space="preserve">支付工程师的薪酬，社区中的重要参与者和贡献者的奖励，外部专家和顾问的咨询费用。</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E3">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运营</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4">
            <w:pPr>
              <w:contextualSpacing w:val="0"/>
              <w:jc w:val="center"/>
              <w:rPr/>
            </w:pPr>
            <w:r w:rsidDel="00000000" w:rsidR="00000000" w:rsidRPr="00000000">
              <w:rPr>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contextualSpacing w:val="0"/>
              <w:rPr/>
            </w:pPr>
            <w:r w:rsidDel="00000000" w:rsidR="00000000" w:rsidRPr="00000000">
              <w:rPr>
                <w:rFonts w:ascii="Arial Unicode MS" w:cs="Arial Unicode MS" w:eastAsia="Arial Unicode MS" w:hAnsi="Arial Unicode MS"/>
                <w:rtl w:val="0"/>
              </w:rPr>
              <w:t xml:space="preserve">用于托管和基础设施成本、人员配置、外包、管理和其他相关花费。</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E6">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营销</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7">
            <w:pPr>
              <w:contextualSpacing w:val="0"/>
              <w:jc w:val="center"/>
              <w:rPr/>
            </w:pPr>
            <w:r w:rsidDel="00000000" w:rsidR="00000000" w:rsidRPr="00000000">
              <w:rPr>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contextualSpacing w:val="0"/>
              <w:rPr/>
            </w:pPr>
            <w:r w:rsidDel="00000000" w:rsidR="00000000" w:rsidRPr="00000000">
              <w:rPr>
                <w:rFonts w:ascii="Arial Unicode MS" w:cs="Arial Unicode MS" w:eastAsia="Arial Unicode MS" w:hAnsi="Arial Unicode MS"/>
                <w:rtl w:val="0"/>
              </w:rPr>
              <w:t xml:space="preserve">用于合作伙伴关系开发和直接消费者营销。</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E9">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法律合规</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A">
            <w:pPr>
              <w:contextualSpacing w:val="0"/>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contextualSpacing w:val="0"/>
              <w:rPr/>
            </w:pPr>
            <w:r w:rsidDel="00000000" w:rsidR="00000000" w:rsidRPr="00000000">
              <w:rPr>
                <w:rFonts w:ascii="Arial Unicode MS" w:cs="Arial Unicode MS" w:eastAsia="Arial Unicode MS" w:hAnsi="Arial Unicode MS"/>
                <w:rtl w:val="0"/>
              </w:rPr>
              <w:t xml:space="preserve">用于与隐私保护和注册相关的法律费用。</w:t>
            </w:r>
          </w:p>
        </w:tc>
      </w:tr>
    </w:tbl>
    <w:p w:rsidR="00000000" w:rsidDel="00000000" w:rsidP="00000000" w:rsidRDefault="00000000" w:rsidRPr="00000000" w14:paraId="000000EC">
      <w:pPr>
        <w:contextualSpacing w:val="0"/>
        <w:rPr/>
      </w:pPr>
      <w:r w:rsidDel="00000000" w:rsidR="00000000" w:rsidRPr="00000000">
        <w:rPr>
          <w:rtl w:val="0"/>
        </w:rPr>
      </w:r>
    </w:p>
    <w:p w:rsidR="00000000" w:rsidDel="00000000" w:rsidP="00000000" w:rsidRDefault="00000000" w:rsidRPr="00000000" w14:paraId="000000ED">
      <w:pPr>
        <w:contextualSpacing w:val="0"/>
        <w:rPr/>
      </w:pPr>
      <w:r w:rsidDel="00000000" w:rsidR="00000000" w:rsidRPr="00000000">
        <w:rPr>
          <w:rFonts w:ascii="Arial Unicode MS" w:cs="Arial Unicode MS" w:eastAsia="Arial Unicode MS" w:hAnsi="Arial Unicode MS"/>
          <w:rtl w:val="0"/>
        </w:rPr>
        <w:t xml:space="preserve">3.回购机制</w:t>
      </w:r>
    </w:p>
    <w:p w:rsidR="00000000" w:rsidDel="00000000" w:rsidP="00000000" w:rsidRDefault="00000000" w:rsidRPr="00000000" w14:paraId="000000EE">
      <w:pPr>
        <w:contextualSpacing w:val="0"/>
        <w:rPr/>
      </w:pPr>
      <w:r w:rsidDel="00000000" w:rsidR="00000000" w:rsidRPr="00000000">
        <w:rPr>
          <w:rtl w:val="0"/>
        </w:rPr>
      </w:r>
    </w:p>
    <w:p w:rsidR="00000000" w:rsidDel="00000000" w:rsidP="00000000" w:rsidRDefault="00000000" w:rsidRPr="00000000" w14:paraId="000000EF">
      <w:pPr>
        <w:contextualSpacing w:val="0"/>
        <w:rPr/>
      </w:pPr>
      <w:r w:rsidDel="00000000" w:rsidR="00000000" w:rsidRPr="00000000">
        <w:rPr>
          <w:rFonts w:ascii="Arial Unicode MS" w:cs="Arial Unicode MS" w:eastAsia="Arial Unicode MS" w:hAnsi="Arial Unicode MS"/>
          <w:rtl w:val="0"/>
        </w:rPr>
        <w:t xml:space="preserve">基金会运营会产生利润来源，营运利润包括资产利息、基金会购买诊所的利润及任何其他投资回报。</w:t>
        <w:br w:type="textWrapping"/>
      </w:r>
    </w:p>
    <w:p w:rsidR="00000000" w:rsidDel="00000000" w:rsidP="00000000" w:rsidRDefault="00000000" w:rsidRPr="00000000" w14:paraId="000000F0">
      <w:pPr>
        <w:contextualSpacing w:val="0"/>
        <w:rPr/>
      </w:pPr>
      <w:r w:rsidDel="00000000" w:rsidR="00000000" w:rsidRPr="00000000">
        <w:rPr>
          <w:rFonts w:ascii="Arial Unicode MS" w:cs="Arial Unicode MS" w:eastAsia="Arial Unicode MS" w:hAnsi="Arial Unicode MS"/>
          <w:rtl w:val="0"/>
        </w:rPr>
        <w:t xml:space="preserve">一方面，基金会每年可能会有一次用最多 50% 的利润回购 DCN，这将导致全球 DCN 供应减少；另一方面，Dentacoin 基金会可能会使用 50％ 的利润再投资于 Dentacoin 的开发。</w:t>
      </w:r>
    </w:p>
    <w:p w:rsidR="00000000" w:rsidDel="00000000" w:rsidP="00000000" w:rsidRDefault="00000000" w:rsidRPr="00000000" w14:paraId="000000F1">
      <w:pPr>
        <w:contextualSpacing w:val="0"/>
        <w:rPr/>
      </w:pPr>
      <w:r w:rsidDel="00000000" w:rsidR="00000000" w:rsidRPr="00000000">
        <w:rPr>
          <w:rtl w:val="0"/>
        </w:rPr>
      </w:r>
    </w:p>
    <w:p w:rsidR="00000000" w:rsidDel="00000000" w:rsidP="00000000" w:rsidRDefault="00000000" w:rsidRPr="00000000" w14:paraId="000000F2">
      <w:pPr>
        <w:contextualSpacing w:val="0"/>
        <w:rPr/>
      </w:pPr>
      <w:r w:rsidDel="00000000" w:rsidR="00000000" w:rsidRPr="00000000">
        <w:rPr>
          <w:rFonts w:ascii="Arial Unicode MS" w:cs="Arial Unicode MS" w:eastAsia="Arial Unicode MS" w:hAnsi="Arial Unicode MS"/>
          <w:color w:val="666666"/>
          <w:rtl w:val="0"/>
        </w:rPr>
        <w:t xml:space="preserve">Token 主要用途</w:t>
      </w:r>
      <w:r w:rsidDel="00000000" w:rsidR="00000000" w:rsidRPr="00000000">
        <w:rPr>
          <w:rtl w:val="0"/>
        </w:rPr>
      </w:r>
    </w:p>
    <w:p w:rsidR="00000000" w:rsidDel="00000000" w:rsidP="00000000" w:rsidRDefault="00000000" w:rsidRPr="00000000" w14:paraId="000000F3">
      <w:pPr>
        <w:contextualSpacing w:val="0"/>
        <w:rPr/>
      </w:pPr>
      <w:r w:rsidDel="00000000" w:rsidR="00000000" w:rsidRPr="00000000">
        <w:rPr>
          <w:rtl w:val="0"/>
        </w:rPr>
      </w:r>
    </w:p>
    <w:p w:rsidR="00000000" w:rsidDel="00000000" w:rsidP="00000000" w:rsidRDefault="00000000" w:rsidRPr="00000000" w14:paraId="000000F4">
      <w:pPr>
        <w:contextualSpacing w:val="0"/>
        <w:rPr/>
      </w:pPr>
      <w:r w:rsidDel="00000000" w:rsidR="00000000" w:rsidRPr="00000000">
        <w:rPr>
          <w:rFonts w:ascii="Arial Unicode MS" w:cs="Arial Unicode MS" w:eastAsia="Arial Unicode MS" w:hAnsi="Arial Unicode MS"/>
          <w:rtl w:val="0"/>
        </w:rPr>
        <w:t xml:space="preserve">1.牙科患者通过对牙医的服务进行匿名评论，并且将该信息上链，使用者可以获取 DCN Token；DCN 可以支付与 Dentacoin 签订合作的牙医的治疗或服务费用。</w:t>
      </w:r>
    </w:p>
    <w:p w:rsidR="00000000" w:rsidDel="00000000" w:rsidP="00000000" w:rsidRDefault="00000000" w:rsidRPr="00000000" w14:paraId="000000F5">
      <w:pPr>
        <w:contextualSpacing w:val="0"/>
        <w:rPr/>
      </w:pPr>
      <w:r w:rsidDel="00000000" w:rsidR="00000000" w:rsidRPr="00000000">
        <w:rPr>
          <w:rtl w:val="0"/>
        </w:rPr>
      </w:r>
    </w:p>
    <w:p w:rsidR="00000000" w:rsidDel="00000000" w:rsidP="00000000" w:rsidRDefault="00000000" w:rsidRPr="00000000" w14:paraId="000000F6">
      <w:pPr>
        <w:contextualSpacing w:val="0"/>
        <w:rPr/>
      </w:pPr>
      <w:r w:rsidDel="00000000" w:rsidR="00000000" w:rsidRPr="00000000">
        <w:rPr>
          <w:rFonts w:ascii="Arial Unicode MS" w:cs="Arial Unicode MS" w:eastAsia="Arial Unicode MS" w:hAnsi="Arial Unicode MS"/>
          <w:rtl w:val="0"/>
        </w:rPr>
        <w:t xml:space="preserve">2.牙医或诊所可将 DCN 视为一种投资，用 DCN 激励员工和提供报酬，以及使用 DCN 向供应商付款。</w:t>
      </w:r>
    </w:p>
    <w:p w:rsidR="00000000" w:rsidDel="00000000" w:rsidP="00000000" w:rsidRDefault="00000000" w:rsidRPr="00000000" w14:paraId="000000F7">
      <w:pPr>
        <w:contextualSpacing w:val="0"/>
        <w:jc w:val="center"/>
        <w:rPr/>
      </w:pPr>
      <w:r w:rsidDel="00000000" w:rsidR="00000000" w:rsidRPr="00000000">
        <w:rPr>
          <w:rtl w:val="0"/>
        </w:rPr>
      </w:r>
    </w:p>
    <w:p w:rsidR="00000000" w:rsidDel="00000000" w:rsidP="00000000" w:rsidRDefault="00000000" w:rsidRPr="00000000" w14:paraId="000000F8">
      <w:pPr>
        <w:contextualSpacing w:val="0"/>
        <w:rPr/>
      </w:pPr>
      <w:r w:rsidDel="00000000" w:rsidR="00000000" w:rsidRPr="00000000">
        <w:rPr/>
        <w:drawing>
          <wp:inline distB="114300" distT="114300" distL="114300" distR="114300">
            <wp:extent cx="5734050" cy="2768600"/>
            <wp:effectExtent b="0" l="0" r="0" t="0"/>
            <wp:docPr id="29" name="image58.png"/>
            <a:graphic>
              <a:graphicData uri="http://schemas.openxmlformats.org/drawingml/2006/picture">
                <pic:pic>
                  <pic:nvPicPr>
                    <pic:cNvPr id="0" name="image58.png"/>
                    <pic:cNvPicPr preferRelativeResize="0"/>
                  </pic:nvPicPr>
                  <pic:blipFill>
                    <a:blip r:embed="rId10"/>
                    <a:srcRect b="0" l="0" r="0" t="0"/>
                    <a:stretch>
                      <a:fillRect/>
                    </a:stretch>
                  </pic:blipFill>
                  <pic:spPr>
                    <a:xfrm>
                      <a:off x="0" y="0"/>
                      <a:ext cx="573405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contextualSpacing w:val="0"/>
        <w:rPr/>
      </w:pPr>
      <w:r w:rsidDel="00000000" w:rsidR="00000000" w:rsidRPr="00000000">
        <w:rPr>
          <w:rtl w:val="0"/>
        </w:rPr>
      </w:r>
    </w:p>
    <w:p w:rsidR="00000000" w:rsidDel="00000000" w:rsidP="00000000" w:rsidRDefault="00000000" w:rsidRPr="00000000" w14:paraId="000000FA">
      <w:pPr>
        <w:pStyle w:val="Heading5"/>
        <w:contextualSpacing w:val="0"/>
        <w:rPr/>
      </w:pPr>
      <w:bookmarkStart w:colFirst="0" w:colLast="0" w:name="_xmi8thbs8p08" w:id="13"/>
      <w:bookmarkEnd w:id="13"/>
      <w:r w:rsidDel="00000000" w:rsidR="00000000" w:rsidRPr="00000000">
        <w:rPr>
          <w:rFonts w:ascii="Arial Unicode MS" w:cs="Arial Unicode MS" w:eastAsia="Arial Unicode MS" w:hAnsi="Arial Unicode MS"/>
          <w:rtl w:val="0"/>
        </w:rPr>
        <w:t xml:space="preserve">共识机制</w:t>
      </w:r>
    </w:p>
    <w:p w:rsidR="00000000" w:rsidDel="00000000" w:rsidP="00000000" w:rsidRDefault="00000000" w:rsidRPr="00000000" w14:paraId="000000FB">
      <w:pPr>
        <w:pStyle w:val="Heading2"/>
        <w:spacing w:after="0" w:before="0" w:lineRule="auto"/>
        <w:contextualSpacing w:val="0"/>
        <w:rPr>
          <w:sz w:val="22"/>
          <w:szCs w:val="22"/>
        </w:rPr>
      </w:pPr>
      <w:bookmarkStart w:colFirst="0" w:colLast="0" w:name="_elm617gnqqn0" w:id="14"/>
      <w:bookmarkEnd w:id="14"/>
      <w:r w:rsidDel="00000000" w:rsidR="00000000" w:rsidRPr="00000000">
        <w:rPr>
          <w:rtl w:val="0"/>
        </w:rPr>
      </w:r>
    </w:p>
    <w:p w:rsidR="00000000" w:rsidDel="00000000" w:rsidP="00000000" w:rsidRDefault="00000000" w:rsidRPr="00000000" w14:paraId="000000FC">
      <w:pPr>
        <w:contextualSpacing w:val="0"/>
        <w:rPr/>
      </w:pPr>
      <w:r w:rsidDel="00000000" w:rsidR="00000000" w:rsidRPr="00000000">
        <w:rPr>
          <w:rFonts w:ascii="Arial Unicode MS" w:cs="Arial Unicode MS" w:eastAsia="Arial Unicode MS" w:hAnsi="Arial Unicode MS"/>
          <w:rtl w:val="0"/>
        </w:rPr>
        <w:t xml:space="preserve">Dentacoin 项目是基于以太坊开发的应用程序，不存在一般意义上的的共识机制。</w:t>
      </w:r>
    </w:p>
    <w:p w:rsidR="00000000" w:rsidDel="00000000" w:rsidP="00000000" w:rsidRDefault="00000000" w:rsidRPr="00000000" w14:paraId="000000FD">
      <w:pPr>
        <w:contextualSpacing w:val="0"/>
        <w:rPr/>
      </w:pPr>
      <w:r w:rsidDel="00000000" w:rsidR="00000000" w:rsidRPr="00000000">
        <w:rPr>
          <w:rtl w:val="0"/>
        </w:rPr>
      </w:r>
    </w:p>
    <w:p w:rsidR="00000000" w:rsidDel="00000000" w:rsidP="00000000" w:rsidRDefault="00000000" w:rsidRPr="00000000" w14:paraId="000000FE">
      <w:pPr>
        <w:contextualSpacing w:val="0"/>
        <w:rPr>
          <w:color w:val="579a78"/>
        </w:rPr>
      </w:pPr>
      <w:r w:rsidDel="00000000" w:rsidR="00000000" w:rsidRPr="00000000">
        <w:rPr>
          <w:rFonts w:ascii="Arial Unicode MS" w:cs="Arial Unicode MS" w:eastAsia="Arial Unicode MS" w:hAnsi="Arial Unicode MS"/>
          <w:color w:val="579a78"/>
          <w:rtl w:val="0"/>
        </w:rPr>
        <w:t xml:space="preserve">标准共识分析：</w:t>
      </w:r>
    </w:p>
    <w:p w:rsidR="00000000" w:rsidDel="00000000" w:rsidP="00000000" w:rsidRDefault="00000000" w:rsidRPr="00000000" w14:paraId="000000FF">
      <w:pPr>
        <w:contextualSpacing w:val="0"/>
        <w:rPr/>
      </w:pPr>
      <w:r w:rsidDel="00000000" w:rsidR="00000000" w:rsidRPr="00000000">
        <w:rPr>
          <w:rtl w:val="0"/>
        </w:rPr>
      </w:r>
    </w:p>
    <w:p w:rsidR="00000000" w:rsidDel="00000000" w:rsidP="00000000" w:rsidRDefault="00000000" w:rsidRPr="00000000" w14:paraId="00000100">
      <w:pPr>
        <w:contextualSpacing w:val="0"/>
        <w:rPr/>
      </w:pPr>
      <w:r w:rsidDel="00000000" w:rsidR="00000000" w:rsidRPr="00000000">
        <w:rPr>
          <w:rFonts w:ascii="Arial Unicode MS" w:cs="Arial Unicode MS" w:eastAsia="Arial Unicode MS" w:hAnsi="Arial Unicode MS"/>
          <w:rtl w:val="0"/>
        </w:rPr>
        <w:t xml:space="preserve">1.DCN 的使用场景主要为患者支付治疗费用，牙医或诊所支付工资和供应商货款。目前支持使用 DCN 支付的牙医诊所达 39 个，</w:t>
      </w:r>
      <w:r w:rsidDel="00000000" w:rsidR="00000000" w:rsidRPr="00000000">
        <w:rPr>
          <w:rFonts w:ascii="Arial Unicode MS" w:cs="Arial Unicode MS" w:eastAsia="Arial Unicode MS" w:hAnsi="Arial Unicode MS"/>
          <w:rtl w:val="0"/>
        </w:rPr>
        <w:t xml:space="preserve">也有</w:t>
      </w:r>
      <w:r w:rsidDel="00000000" w:rsidR="00000000" w:rsidRPr="00000000">
        <w:rPr>
          <w:rFonts w:ascii="Arial Unicode MS" w:cs="Arial Unicode MS" w:eastAsia="Arial Unicode MS" w:hAnsi="Arial Unicode MS"/>
          <w:rtl w:val="0"/>
        </w:rPr>
        <w:t xml:space="preserve">生物材料供应商开始与 Dentacoin 合作，但供应商收到 Token 后缺乏流转途径，目前来看主要使用场景还只有二级市场变现。</w:t>
      </w:r>
    </w:p>
    <w:p w:rsidR="00000000" w:rsidDel="00000000" w:rsidP="00000000" w:rsidRDefault="00000000" w:rsidRPr="00000000" w14:paraId="00000101">
      <w:pPr>
        <w:contextualSpacing w:val="0"/>
        <w:rPr/>
      </w:pPr>
      <w:r w:rsidDel="00000000" w:rsidR="00000000" w:rsidRPr="00000000">
        <w:rPr>
          <w:rtl w:val="0"/>
        </w:rPr>
      </w:r>
    </w:p>
    <w:p w:rsidR="00000000" w:rsidDel="00000000" w:rsidP="00000000" w:rsidRDefault="00000000" w:rsidRPr="00000000" w14:paraId="00000102">
      <w:pPr>
        <w:contextualSpacing w:val="0"/>
        <w:rPr/>
      </w:pPr>
      <w:r w:rsidDel="00000000" w:rsidR="00000000" w:rsidRPr="00000000">
        <w:rPr>
          <w:rFonts w:ascii="Arial Unicode MS" w:cs="Arial Unicode MS" w:eastAsia="Arial Unicode MS" w:hAnsi="Arial Unicode MS"/>
          <w:rtl w:val="0"/>
        </w:rPr>
        <w:t xml:space="preserve">整体来看，项目 Token 的应用场景已经落地，但 Token 生态没有形成完整的闭环。</w:t>
      </w:r>
    </w:p>
    <w:p w:rsidR="00000000" w:rsidDel="00000000" w:rsidP="00000000" w:rsidRDefault="00000000" w:rsidRPr="00000000" w14:paraId="00000103">
      <w:pPr>
        <w:contextualSpacing w:val="0"/>
        <w:jc w:val="left"/>
        <w:rPr/>
      </w:pPr>
      <w:r w:rsidDel="00000000" w:rsidR="00000000" w:rsidRPr="00000000">
        <w:rPr>
          <w:rtl w:val="0"/>
        </w:rPr>
      </w:r>
    </w:p>
    <w:p w:rsidR="00000000" w:rsidDel="00000000" w:rsidP="00000000" w:rsidRDefault="00000000" w:rsidRPr="00000000" w14:paraId="00000104">
      <w:pPr>
        <w:contextualSpacing w:val="0"/>
        <w:jc w:val="center"/>
        <w:rPr/>
      </w:pPr>
      <w:r w:rsidDel="00000000" w:rsidR="00000000" w:rsidRPr="00000000">
        <w:rPr/>
        <w:drawing>
          <wp:inline distB="114300" distT="114300" distL="114300" distR="114300">
            <wp:extent cx="5400675" cy="2828925"/>
            <wp:effectExtent b="0" l="0" r="0" t="0"/>
            <wp:docPr id="12"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5400675"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contextualSpacing w:val="0"/>
        <w:rPr>
          <w:i w:val="1"/>
          <w:sz w:val="20"/>
          <w:szCs w:val="20"/>
        </w:rPr>
      </w:pPr>
      <w:r w:rsidDel="00000000" w:rsidR="00000000" w:rsidRPr="00000000">
        <w:rPr>
          <w:rtl w:val="0"/>
        </w:rPr>
      </w:r>
    </w:p>
    <w:p w:rsidR="00000000" w:rsidDel="00000000" w:rsidP="00000000" w:rsidRDefault="00000000" w:rsidRPr="00000000" w14:paraId="00000106">
      <w:pPr>
        <w:contextualSpacing w:val="0"/>
        <w:rPr/>
      </w:pPr>
      <w:r w:rsidDel="00000000" w:rsidR="00000000" w:rsidRPr="00000000">
        <w:rPr>
          <w:rFonts w:ascii="Arial Unicode MS" w:cs="Arial Unicode MS" w:eastAsia="Arial Unicode MS" w:hAnsi="Arial Unicode MS"/>
          <w:rtl w:val="0"/>
        </w:rPr>
        <w:t xml:space="preserve">2.Dentacoin 总发行量 8 万亿，按照白皮书中的 Token 分配所描述，大部分 Token 目前应处于锁定阶段，</w:t>
      </w:r>
      <w:r w:rsidDel="00000000" w:rsidR="00000000" w:rsidRPr="00000000">
        <w:rPr>
          <w:rFonts w:ascii="Arial Unicode MS" w:cs="Arial Unicode MS" w:eastAsia="Arial Unicode MS" w:hAnsi="Arial Unicode MS"/>
          <w:b w:val="1"/>
          <w:rtl w:val="0"/>
        </w:rPr>
        <w:t xml:space="preserve">但项目方未就锁仓做具体公告</w:t>
      </w:r>
      <w:r w:rsidDel="00000000" w:rsidR="00000000" w:rsidRPr="00000000">
        <w:rPr>
          <w:rFonts w:ascii="Arial Unicode MS" w:cs="Arial Unicode MS" w:eastAsia="Arial Unicode MS" w:hAnsi="Arial Unicode MS"/>
          <w:b w:val="1"/>
          <w:rtl w:val="0"/>
        </w:rPr>
        <w:t xml:space="preserve">，锁定未来释放的占总供给量 76.1% 的 DNC 归属没有明确，解锁方式等细节尚不可知</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107">
      <w:pPr>
        <w:contextualSpacing w:val="0"/>
        <w:rPr/>
      </w:pPr>
      <w:r w:rsidDel="00000000" w:rsidR="00000000" w:rsidRPr="00000000">
        <w:rPr>
          <w:rtl w:val="0"/>
        </w:rPr>
      </w:r>
    </w:p>
    <w:p w:rsidR="00000000" w:rsidDel="00000000" w:rsidP="00000000" w:rsidRDefault="00000000" w:rsidRPr="00000000" w14:paraId="00000108">
      <w:pPr>
        <w:contextualSpacing w:val="0"/>
        <w:rPr/>
      </w:pPr>
      <w:r w:rsidDel="00000000" w:rsidR="00000000" w:rsidRPr="00000000">
        <w:rPr>
          <w:rFonts w:ascii="Arial Unicode MS" w:cs="Arial Unicode MS" w:eastAsia="Arial Unicode MS" w:hAnsi="Arial Unicode MS"/>
          <w:rtl w:val="0"/>
        </w:rPr>
        <w:t xml:space="preserve">3.根据白皮书列示信息，项目方规划未来 25 年将占据市场百分之十的市场份额，平台注册人数预计将达到 6 亿，并且将项目对照 Facebook 进行估值。根据牙医行业的整体状况和区块链技术的应用发展来看，项目方规划的市场份额和市场规模的实现存疑。</w:t>
      </w:r>
    </w:p>
    <w:p w:rsidR="00000000" w:rsidDel="00000000" w:rsidP="00000000" w:rsidRDefault="00000000" w:rsidRPr="00000000" w14:paraId="00000109">
      <w:pPr>
        <w:contextualSpacing w:val="0"/>
        <w:rPr/>
      </w:pPr>
      <w:r w:rsidDel="00000000" w:rsidR="00000000" w:rsidRPr="00000000">
        <w:rPr>
          <w:rtl w:val="0"/>
        </w:rPr>
      </w:r>
    </w:p>
    <w:p w:rsidR="00000000" w:rsidDel="00000000" w:rsidP="00000000" w:rsidRDefault="00000000" w:rsidRPr="00000000" w14:paraId="0000010A">
      <w:pPr>
        <w:contextualSpacing w:val="0"/>
        <w:rPr>
          <w:b w:val="1"/>
          <w:color w:val="579a78"/>
          <w:sz w:val="36"/>
          <w:szCs w:val="36"/>
        </w:rPr>
      </w:pPr>
      <w:r w:rsidDel="00000000" w:rsidR="00000000" w:rsidRPr="00000000">
        <w:rPr>
          <w:rFonts w:ascii="Arial Unicode MS" w:cs="Arial Unicode MS" w:eastAsia="Arial Unicode MS" w:hAnsi="Arial Unicode MS"/>
          <w:b w:val="1"/>
          <w:color w:val="579a78"/>
          <w:sz w:val="36"/>
          <w:szCs w:val="36"/>
          <w:rtl w:val="0"/>
        </w:rPr>
        <w:t xml:space="preserve">社群基础</w:t>
      </w:r>
    </w:p>
    <w:p w:rsidR="00000000" w:rsidDel="00000000" w:rsidP="00000000" w:rsidRDefault="00000000" w:rsidRPr="00000000" w14:paraId="0000010B">
      <w:pPr>
        <w:pStyle w:val="Heading5"/>
        <w:contextualSpacing w:val="0"/>
        <w:rPr/>
      </w:pPr>
      <w:bookmarkStart w:colFirst="0" w:colLast="0" w:name="_sjoy852sd4c1" w:id="15"/>
      <w:bookmarkEnd w:id="15"/>
      <w:r w:rsidDel="00000000" w:rsidR="00000000" w:rsidRPr="00000000">
        <w:rPr>
          <w:rFonts w:ascii="Microsoft Yahei" w:cs="Microsoft Yahei" w:eastAsia="Microsoft Yahei" w:hAnsi="Microsoft Yahei"/>
          <w:color w:val="579a78"/>
          <w:sz w:val="30"/>
          <w:szCs w:val="30"/>
          <w:rtl w:val="0"/>
        </w:rPr>
        <w:t xml:space="preserve">用户社区</w:t>
      </w:r>
      <w:r w:rsidDel="00000000" w:rsidR="00000000" w:rsidRPr="00000000">
        <w:rPr>
          <w:rtl w:val="0"/>
        </w:rPr>
      </w:r>
    </w:p>
    <w:p w:rsidR="00000000" w:rsidDel="00000000" w:rsidP="00000000" w:rsidRDefault="00000000" w:rsidRPr="00000000" w14:paraId="0000010C">
      <w:pPr>
        <w:contextualSpacing w:val="0"/>
        <w:rPr/>
      </w:pPr>
      <w:r w:rsidDel="00000000" w:rsidR="00000000" w:rsidRPr="00000000">
        <w:rPr>
          <w:rtl w:val="0"/>
        </w:rPr>
      </w:r>
    </w:p>
    <w:p w:rsidR="00000000" w:rsidDel="00000000" w:rsidP="00000000" w:rsidRDefault="00000000" w:rsidRPr="00000000" w14:paraId="0000010D">
      <w:pPr>
        <w:contextualSpacing w:val="0"/>
        <w:rPr/>
      </w:pPr>
      <w:r w:rsidDel="00000000" w:rsidR="00000000" w:rsidRPr="00000000">
        <w:rPr>
          <w:rFonts w:ascii="Arial Unicode MS" w:cs="Arial Unicode MS" w:eastAsia="Arial Unicode MS" w:hAnsi="Arial Unicode MS"/>
          <w:rtl w:val="0"/>
        </w:rPr>
        <w:t xml:space="preserve">Dentacoin 社区用户成员数量较多，Reddit 社区活跃度较高，电报群中成员沟通较为频繁，但内容质量不高，Twitter 内容更新非常活跃，内容涵盖产品和团队动态、新闻报导、交易所信息等。另有 Youtube 宣传渠道，通过视频的方式发布动态。目前缺乏官方中文媒体宣传渠道，也没有中文社区。</w:t>
      </w:r>
    </w:p>
    <w:p w:rsidR="00000000" w:rsidDel="00000000" w:rsidP="00000000" w:rsidRDefault="00000000" w:rsidRPr="00000000" w14:paraId="0000010E">
      <w:pPr>
        <w:contextualSpacing w:val="0"/>
        <w:rPr/>
      </w:pPr>
      <w:r w:rsidDel="00000000" w:rsidR="00000000" w:rsidRPr="00000000">
        <w:rPr>
          <w:rtl w:val="0"/>
        </w:rPr>
      </w:r>
    </w:p>
    <w:p w:rsidR="00000000" w:rsidDel="00000000" w:rsidP="00000000" w:rsidRDefault="00000000" w:rsidRPr="00000000" w14:paraId="0000010F">
      <w:pPr>
        <w:contextualSpacing w:val="0"/>
        <w:rPr/>
      </w:pPr>
      <w:r w:rsidDel="00000000" w:rsidR="00000000" w:rsidRPr="00000000">
        <w:rPr>
          <w:rtl w:val="0"/>
        </w:rPr>
      </w:r>
    </w:p>
    <w:p w:rsidR="00000000" w:rsidDel="00000000" w:rsidP="00000000" w:rsidRDefault="00000000" w:rsidRPr="00000000" w14:paraId="00000110">
      <w:pPr>
        <w:contextualSpacing w:val="0"/>
        <w:rPr/>
      </w:pPr>
      <w:r w:rsidDel="00000000" w:rsidR="00000000" w:rsidRPr="00000000">
        <w:rPr>
          <w:rtl w:val="0"/>
        </w:rPr>
      </w:r>
    </w:p>
    <w:p w:rsidR="00000000" w:rsidDel="00000000" w:rsidP="00000000" w:rsidRDefault="00000000" w:rsidRPr="00000000" w14:paraId="00000111">
      <w:pPr>
        <w:contextualSpacing w:val="0"/>
        <w:rPr/>
      </w:pPr>
      <w:r w:rsidDel="00000000" w:rsidR="00000000" w:rsidRPr="00000000">
        <w:rPr>
          <w:rtl w:val="0"/>
        </w:rPr>
      </w:r>
    </w:p>
    <w:p w:rsidR="00000000" w:rsidDel="00000000" w:rsidP="00000000" w:rsidRDefault="00000000" w:rsidRPr="00000000" w14:paraId="00000112">
      <w:pPr>
        <w:contextualSpacing w:val="0"/>
        <w:rPr/>
      </w:pPr>
      <w:r w:rsidDel="00000000" w:rsidR="00000000" w:rsidRPr="00000000">
        <w:rPr>
          <w:rtl w:val="0"/>
        </w:rPr>
      </w:r>
    </w:p>
    <w:p w:rsidR="00000000" w:rsidDel="00000000" w:rsidP="00000000" w:rsidRDefault="00000000" w:rsidRPr="00000000" w14:paraId="00000113">
      <w:pPr>
        <w:contextualSpacing w:val="0"/>
        <w:rPr/>
      </w:pPr>
      <w:r w:rsidDel="00000000" w:rsidR="00000000" w:rsidRPr="00000000">
        <w:rPr>
          <w:rtl w:val="0"/>
        </w:rPr>
      </w:r>
    </w:p>
    <w:p w:rsidR="00000000" w:rsidDel="00000000" w:rsidP="00000000" w:rsidRDefault="00000000" w:rsidRPr="00000000" w14:paraId="00000114">
      <w:pPr>
        <w:contextualSpacing w:val="0"/>
        <w:rPr/>
      </w:pPr>
      <w:r w:rsidDel="00000000" w:rsidR="00000000" w:rsidRPr="00000000">
        <w:rPr>
          <w:rtl w:val="0"/>
        </w:rPr>
      </w:r>
    </w:p>
    <w:p w:rsidR="00000000" w:rsidDel="00000000" w:rsidP="00000000" w:rsidRDefault="00000000" w:rsidRPr="00000000" w14:paraId="00000115">
      <w:pPr>
        <w:contextualSpacing w:val="0"/>
        <w:rPr/>
      </w:pPr>
      <w:r w:rsidDel="00000000" w:rsidR="00000000" w:rsidRPr="00000000">
        <w:rPr>
          <w:rtl w:val="0"/>
        </w:rPr>
      </w:r>
    </w:p>
    <w:p w:rsidR="00000000" w:rsidDel="00000000" w:rsidP="00000000" w:rsidRDefault="00000000" w:rsidRPr="00000000" w14:paraId="00000116">
      <w:pPr>
        <w:contextualSpacing w:val="0"/>
        <w:rPr/>
      </w:pPr>
      <w:r w:rsidDel="00000000" w:rsidR="00000000" w:rsidRPr="00000000">
        <w:rPr>
          <w:rtl w:val="0"/>
        </w:rPr>
      </w:r>
    </w:p>
    <w:p w:rsidR="00000000" w:rsidDel="00000000" w:rsidP="00000000" w:rsidRDefault="00000000" w:rsidRPr="00000000" w14:paraId="00000117">
      <w:pPr>
        <w:contextualSpacing w:val="0"/>
        <w:rPr/>
      </w:pPr>
      <w:r w:rsidDel="00000000" w:rsidR="00000000" w:rsidRPr="00000000">
        <w:rPr>
          <w:rtl w:val="0"/>
        </w:rPr>
      </w:r>
    </w:p>
    <w:p w:rsidR="00000000" w:rsidDel="00000000" w:rsidP="00000000" w:rsidRDefault="00000000" w:rsidRPr="00000000" w14:paraId="00000118">
      <w:pPr>
        <w:contextualSpacing w:val="0"/>
        <w:rPr/>
      </w:pPr>
      <w:r w:rsidDel="00000000" w:rsidR="00000000" w:rsidRPr="00000000">
        <w:rPr>
          <w:rtl w:val="0"/>
        </w:rPr>
      </w:r>
    </w:p>
    <w:p w:rsidR="00000000" w:rsidDel="00000000" w:rsidP="00000000" w:rsidRDefault="00000000" w:rsidRPr="00000000" w14:paraId="00000119">
      <w:pPr>
        <w:contextualSpacing w:val="0"/>
        <w:rPr/>
      </w:pPr>
      <w:r w:rsidDel="00000000" w:rsidR="00000000" w:rsidRPr="00000000">
        <w:rPr>
          <w:rtl w:val="0"/>
        </w:rPr>
      </w:r>
    </w:p>
    <w:p w:rsidR="00000000" w:rsidDel="00000000" w:rsidP="00000000" w:rsidRDefault="00000000" w:rsidRPr="00000000" w14:paraId="0000011A">
      <w:pPr>
        <w:contextualSpacing w:val="0"/>
        <w:rPr/>
      </w:pPr>
      <w:r w:rsidDel="00000000" w:rsidR="00000000" w:rsidRPr="00000000">
        <w:rPr>
          <w:rtl w:val="0"/>
        </w:rPr>
      </w:r>
    </w:p>
    <w:p w:rsidR="00000000" w:rsidDel="00000000" w:rsidP="00000000" w:rsidRDefault="00000000" w:rsidRPr="00000000" w14:paraId="0000011B">
      <w:pPr>
        <w:contextualSpacing w:val="0"/>
        <w:rPr>
          <w:b w:val="1"/>
        </w:rPr>
      </w:pPr>
      <w:r w:rsidDel="00000000" w:rsidR="00000000" w:rsidRPr="00000000">
        <w:rPr>
          <w:rtl w:val="0"/>
        </w:rPr>
      </w:r>
    </w:p>
    <w:tbl>
      <w:tblPr>
        <w:tblStyle w:val="Table3"/>
        <w:tblW w:w="862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15"/>
        <w:gridCol w:w="5040"/>
        <w:gridCol w:w="2070"/>
        <w:tblGridChange w:id="0">
          <w:tblGrid>
            <w:gridCol w:w="1515"/>
            <w:gridCol w:w="5040"/>
            <w:gridCol w:w="2070"/>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1C">
            <w:pPr>
              <w:contextualSpacing w:val="0"/>
              <w:jc w:val="center"/>
              <w:rPr>
                <w:b w:val="1"/>
              </w:rPr>
            </w:pPr>
            <w:r w:rsidDel="00000000" w:rsidR="00000000" w:rsidRPr="00000000">
              <w:rPr>
                <w:rFonts w:ascii="Arial Unicode MS" w:cs="Arial Unicode MS" w:eastAsia="Arial Unicode MS" w:hAnsi="Arial Unicode MS"/>
                <w:b w:val="1"/>
                <w:rtl w:val="0"/>
              </w:rPr>
              <w:t xml:space="preserve">分类</w:t>
            </w:r>
          </w:p>
        </w:tc>
        <w:tc>
          <w:tcPr>
            <w:tcBorders>
              <w:top w:color="000000" w:space="0" w:sz="8" w:val="single"/>
              <w:left w:color="000000" w:space="0" w:sz="0" w:val="nil"/>
              <w:bottom w:color="000000" w:space="0" w:sz="8" w:val="single"/>
              <w:right w:color="000000" w:space="0" w:sz="8"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1D">
            <w:pPr>
              <w:contextualSpacing w:val="0"/>
              <w:jc w:val="center"/>
              <w:rPr>
                <w:b w:val="1"/>
              </w:rPr>
            </w:pPr>
            <w:r w:rsidDel="00000000" w:rsidR="00000000" w:rsidRPr="00000000">
              <w:rPr>
                <w:rFonts w:ascii="Arial Unicode MS" w:cs="Arial Unicode MS" w:eastAsia="Arial Unicode MS" w:hAnsi="Arial Unicode MS"/>
                <w:b w:val="1"/>
                <w:rtl w:val="0"/>
              </w:rPr>
              <w:t xml:space="preserve">地址</w:t>
            </w:r>
          </w:p>
        </w:tc>
        <w:tc>
          <w:tcPr>
            <w:tcBorders>
              <w:top w:color="000000" w:space="0" w:sz="8" w:val="single"/>
              <w:left w:color="000000" w:space="0" w:sz="0" w:val="nil"/>
              <w:bottom w:color="000000" w:space="0" w:sz="8" w:val="single"/>
              <w:right w:color="000000" w:space="0" w:sz="8"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1E">
            <w:pPr>
              <w:contextualSpacing w:val="0"/>
              <w:jc w:val="center"/>
              <w:rPr>
                <w:b w:val="1"/>
              </w:rPr>
            </w:pPr>
            <w:r w:rsidDel="00000000" w:rsidR="00000000" w:rsidRPr="00000000">
              <w:rPr>
                <w:rFonts w:ascii="Arial Unicode MS" w:cs="Arial Unicode MS" w:eastAsia="Arial Unicode MS" w:hAnsi="Arial Unicode MS"/>
                <w:b w:val="1"/>
                <w:rtl w:val="0"/>
              </w:rPr>
              <w:t xml:space="preserve">表现</w:t>
            </w:r>
          </w:p>
        </w:tc>
      </w:tr>
      <w:tr>
        <w:trPr>
          <w:trHeight w:val="5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1F">
            <w:pPr>
              <w:contextualSpacing w:val="0"/>
              <w:jc w:val="center"/>
              <w:rPr/>
            </w:pPr>
            <w:r w:rsidDel="00000000" w:rsidR="00000000" w:rsidRPr="00000000">
              <w:rPr>
                <w:rtl w:val="0"/>
              </w:rPr>
              <w:t xml:space="preserve">Facebook</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0">
            <w:pPr>
              <w:ind w:left="720" w:hanging="360"/>
              <w:contextualSpacing w:val="0"/>
              <w:jc w:val="center"/>
              <w:rPr/>
            </w:pPr>
            <w:r w:rsidDel="00000000" w:rsidR="00000000" w:rsidRPr="00000000">
              <w:rPr>
                <w:rtl w:val="0"/>
              </w:rPr>
              <w:t xml:space="preserve">https://www.facebook.com/dentacoin/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1">
            <w:pPr>
              <w:contextualSpacing w:val="0"/>
              <w:jc w:val="center"/>
              <w:rPr/>
            </w:pPr>
            <w:r w:rsidDel="00000000" w:rsidR="00000000" w:rsidRPr="00000000">
              <w:rPr>
                <w:rFonts w:ascii="Arial Unicode MS" w:cs="Arial Unicode MS" w:eastAsia="Arial Unicode MS" w:hAnsi="Arial Unicode MS"/>
                <w:rtl w:val="0"/>
              </w:rPr>
              <w:t xml:space="preserve">关注者：</w:t>
            </w:r>
            <w:r w:rsidDel="00000000" w:rsidR="00000000" w:rsidRPr="00000000">
              <w:rPr>
                <w:rtl w:val="0"/>
              </w:rPr>
              <w:t xml:space="preserve">36,733</w:t>
            </w:r>
            <w:r w:rsidDel="00000000" w:rsidR="00000000" w:rsidRPr="00000000">
              <w:rPr>
                <w:rtl w:val="0"/>
              </w:rPr>
            </w:r>
          </w:p>
        </w:tc>
      </w:tr>
      <w:tr>
        <w:trPr>
          <w:trHeight w:val="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2">
            <w:pPr>
              <w:contextualSpacing w:val="0"/>
              <w:jc w:val="center"/>
              <w:rPr/>
            </w:pPr>
            <w:r w:rsidDel="00000000" w:rsidR="00000000" w:rsidRPr="00000000">
              <w:rPr>
                <w:rtl w:val="0"/>
              </w:rPr>
              <w:t xml:space="preserve">Twitter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3">
            <w:pPr>
              <w:ind w:left="720" w:hanging="360"/>
              <w:contextualSpacing w:val="0"/>
              <w:jc w:val="center"/>
              <w:rPr/>
            </w:pPr>
            <w:r w:rsidDel="00000000" w:rsidR="00000000" w:rsidRPr="00000000">
              <w:rPr>
                <w:rtl w:val="0"/>
              </w:rPr>
              <w:t xml:space="preserve">https://twitter.com/dentacoin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4">
            <w:pPr>
              <w:contextualSpacing w:val="0"/>
              <w:jc w:val="center"/>
              <w:rPr/>
            </w:pPr>
            <w:r w:rsidDel="00000000" w:rsidR="00000000" w:rsidRPr="00000000">
              <w:rPr>
                <w:rFonts w:ascii="Arial Unicode MS" w:cs="Arial Unicode MS" w:eastAsia="Arial Unicode MS" w:hAnsi="Arial Unicode MS"/>
                <w:rtl w:val="0"/>
              </w:rPr>
              <w:t xml:space="preserve">关注者：18,091</w:t>
            </w:r>
          </w:p>
        </w:tc>
      </w:tr>
      <w:tr>
        <w:trPr>
          <w:trHeight w:val="7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5">
            <w:pPr>
              <w:contextualSpacing w:val="0"/>
              <w:jc w:val="center"/>
              <w:rPr/>
            </w:pPr>
            <w:r w:rsidDel="00000000" w:rsidR="00000000" w:rsidRPr="00000000">
              <w:rPr>
                <w:rtl w:val="0"/>
              </w:rPr>
              <w:t xml:space="preserve">Reddit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6">
            <w:pPr>
              <w:contextualSpacing w:val="0"/>
              <w:jc w:val="center"/>
              <w:rPr/>
            </w:pPr>
            <w:r w:rsidDel="00000000" w:rsidR="00000000" w:rsidRPr="00000000">
              <w:rPr>
                <w:rtl w:val="0"/>
              </w:rPr>
              <w:t xml:space="preserve">https://www.reddit.com/r/Dentacoin/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7">
            <w:pPr>
              <w:contextualSpacing w:val="0"/>
              <w:jc w:val="center"/>
              <w:rPr/>
            </w:pPr>
            <w:r w:rsidDel="00000000" w:rsidR="00000000" w:rsidRPr="00000000">
              <w:rPr>
                <w:rFonts w:ascii="Arial Unicode MS" w:cs="Arial Unicode MS" w:eastAsia="Arial Unicode MS" w:hAnsi="Arial Unicode MS"/>
                <w:rtl w:val="0"/>
              </w:rPr>
              <w:t xml:space="preserve">订阅者：2,265 </w:t>
            </w:r>
          </w:p>
        </w:tc>
      </w:tr>
      <w:tr>
        <w:trPr>
          <w:trHeight w:val="6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8">
            <w:pPr>
              <w:contextualSpacing w:val="0"/>
              <w:jc w:val="center"/>
              <w:rPr/>
            </w:pPr>
            <w:r w:rsidDel="00000000" w:rsidR="00000000" w:rsidRPr="00000000">
              <w:rPr>
                <w:rtl w:val="0"/>
              </w:rPr>
              <w:t xml:space="preserve">Telegram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9">
            <w:pPr>
              <w:contextualSpacing w:val="0"/>
              <w:jc w:val="center"/>
              <w:rPr/>
            </w:pPr>
            <w:r w:rsidDel="00000000" w:rsidR="00000000" w:rsidRPr="00000000">
              <w:rPr>
                <w:rtl w:val="0"/>
              </w:rPr>
              <w:t xml:space="preserve">https://t.me/dentacoin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A">
            <w:pPr>
              <w:contextualSpacing w:val="0"/>
              <w:jc w:val="center"/>
              <w:rPr/>
            </w:pPr>
            <w:r w:rsidDel="00000000" w:rsidR="00000000" w:rsidRPr="00000000">
              <w:rPr>
                <w:rFonts w:ascii="Arial Unicode MS" w:cs="Arial Unicode MS" w:eastAsia="Arial Unicode MS" w:hAnsi="Arial Unicode MS"/>
                <w:rtl w:val="0"/>
              </w:rPr>
              <w:t xml:space="preserve">成员数：7,459</w:t>
            </w:r>
          </w:p>
        </w:tc>
      </w:tr>
      <w:tr>
        <w:trPr>
          <w:trHeight w:val="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B">
            <w:pPr>
              <w:contextualSpacing w:val="0"/>
              <w:jc w:val="center"/>
              <w:rPr/>
            </w:pPr>
            <w:r w:rsidDel="00000000" w:rsidR="00000000" w:rsidRPr="00000000">
              <w:rPr>
                <w:rtl w:val="0"/>
              </w:rPr>
              <w:t xml:space="preserve">Youtube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C">
            <w:pPr>
              <w:contextualSpacing w:val="0"/>
              <w:jc w:val="center"/>
              <w:rPr/>
            </w:pPr>
            <w:r w:rsidDel="00000000" w:rsidR="00000000" w:rsidRPr="00000000">
              <w:rPr>
                <w:rtl w:val="0"/>
              </w:rPr>
              <w:t xml:space="preserve">https://www.youtube.com/channel/UCSL-UsN8dc4CzHWiCv-NfrQ</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D">
            <w:pPr>
              <w:contextualSpacing w:val="0"/>
              <w:jc w:val="center"/>
              <w:rPr/>
            </w:pPr>
            <w:r w:rsidDel="00000000" w:rsidR="00000000" w:rsidRPr="00000000">
              <w:rPr>
                <w:rFonts w:ascii="Arial Unicode MS" w:cs="Arial Unicode MS" w:eastAsia="Arial Unicode MS" w:hAnsi="Arial Unicode MS"/>
                <w:rtl w:val="0"/>
              </w:rPr>
              <w:t xml:space="preserve">订阅者：1,174</w:t>
            </w:r>
          </w:p>
        </w:tc>
      </w:tr>
      <w:tr>
        <w:trPr>
          <w:trHeight w:val="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E">
            <w:pPr>
              <w:contextualSpacing w:val="0"/>
              <w:jc w:val="center"/>
              <w:rPr/>
            </w:pPr>
            <w:r w:rsidDel="00000000" w:rsidR="00000000" w:rsidRPr="00000000">
              <w:rPr>
                <w:rtl w:val="0"/>
              </w:rPr>
              <w:t xml:space="preserve">Medium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F">
            <w:pPr>
              <w:contextualSpacing w:val="0"/>
              <w:jc w:val="center"/>
              <w:rPr/>
            </w:pPr>
            <w:r w:rsidDel="00000000" w:rsidR="00000000" w:rsidRPr="00000000">
              <w:rPr>
                <w:rtl w:val="0"/>
              </w:rPr>
              <w:t xml:space="preserve">https://medium.com/@dentacoin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30">
            <w:pPr>
              <w:contextualSpacing w:val="0"/>
              <w:jc w:val="center"/>
              <w:rPr/>
            </w:pPr>
            <w:r w:rsidDel="00000000" w:rsidR="00000000" w:rsidRPr="00000000">
              <w:rPr>
                <w:rFonts w:ascii="Arial Unicode MS" w:cs="Arial Unicode MS" w:eastAsia="Arial Unicode MS" w:hAnsi="Arial Unicode MS"/>
                <w:rtl w:val="0"/>
              </w:rPr>
              <w:t xml:space="preserve">关注者：256</w:t>
            </w:r>
          </w:p>
        </w:tc>
      </w:tr>
      <w:tr>
        <w:trPr>
          <w:trHeight w:val="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31">
            <w:pPr>
              <w:contextualSpacing w:val="0"/>
              <w:jc w:val="center"/>
              <w:rPr/>
            </w:pPr>
            <w:r w:rsidDel="00000000" w:rsidR="00000000" w:rsidRPr="00000000">
              <w:rPr>
                <w:rtl w:val="0"/>
              </w:rPr>
              <w:t xml:space="preserve">Steemit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32">
            <w:pPr>
              <w:contextualSpacing w:val="0"/>
              <w:jc w:val="center"/>
              <w:rPr/>
            </w:pPr>
            <w:r w:rsidDel="00000000" w:rsidR="00000000" w:rsidRPr="00000000">
              <w:rPr>
                <w:rtl w:val="0"/>
              </w:rPr>
              <w:t xml:space="preserve">https://steemit.com/@dentacoin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33">
            <w:pPr>
              <w:contextualSpacing w:val="0"/>
              <w:jc w:val="center"/>
              <w:rPr/>
            </w:pPr>
            <w:r w:rsidDel="00000000" w:rsidR="00000000" w:rsidRPr="00000000">
              <w:rPr>
                <w:rFonts w:ascii="Arial Unicode MS" w:cs="Arial Unicode MS" w:eastAsia="Arial Unicode MS" w:hAnsi="Arial Unicode MS"/>
                <w:rtl w:val="0"/>
              </w:rPr>
              <w:t xml:space="preserve">关注者：229</w:t>
            </w:r>
          </w:p>
        </w:tc>
      </w:tr>
    </w:tbl>
    <w:p w:rsidR="00000000" w:rsidDel="00000000" w:rsidP="00000000" w:rsidRDefault="00000000" w:rsidRPr="00000000" w14:paraId="00000134">
      <w:pPr>
        <w:ind w:left="1440" w:firstLine="0"/>
        <w:contextualSpacing w:val="0"/>
        <w:rPr/>
      </w:pPr>
      <w:r w:rsidDel="00000000" w:rsidR="00000000" w:rsidRPr="00000000">
        <w:rPr>
          <w:rtl w:val="0"/>
        </w:rPr>
      </w:r>
    </w:p>
    <w:p w:rsidR="00000000" w:rsidDel="00000000" w:rsidP="00000000" w:rsidRDefault="00000000" w:rsidRPr="00000000" w14:paraId="00000135">
      <w:pPr>
        <w:pStyle w:val="Heading5"/>
        <w:contextualSpacing w:val="0"/>
        <w:rPr>
          <w:rFonts w:ascii="Microsoft Yahei" w:cs="Microsoft Yahei" w:eastAsia="Microsoft Yahei" w:hAnsi="Microsoft Yahei"/>
          <w:color w:val="579a78"/>
          <w:sz w:val="30"/>
          <w:szCs w:val="30"/>
        </w:rPr>
      </w:pPr>
      <w:bookmarkStart w:colFirst="0" w:colLast="0" w:name="_5c1qc0w30cev" w:id="16"/>
      <w:bookmarkEnd w:id="16"/>
      <w:r w:rsidDel="00000000" w:rsidR="00000000" w:rsidRPr="00000000">
        <w:rPr>
          <w:rFonts w:ascii="Microsoft Yahei" w:cs="Microsoft Yahei" w:eastAsia="Microsoft Yahei" w:hAnsi="Microsoft Yahei"/>
          <w:color w:val="579a78"/>
          <w:sz w:val="30"/>
          <w:szCs w:val="30"/>
          <w:rtl w:val="0"/>
        </w:rPr>
        <w:t xml:space="preserve">Google 趋势</w:t>
      </w:r>
    </w:p>
    <w:p w:rsidR="00000000" w:rsidDel="00000000" w:rsidP="00000000" w:rsidRDefault="00000000" w:rsidRPr="00000000" w14:paraId="00000136">
      <w:pPr>
        <w:contextualSpacing w:val="0"/>
        <w:rPr/>
      </w:pPr>
      <w:r w:rsidDel="00000000" w:rsidR="00000000" w:rsidRPr="00000000">
        <w:rPr>
          <w:rtl w:val="0"/>
        </w:rPr>
      </w:r>
    </w:p>
    <w:p w:rsidR="00000000" w:rsidDel="00000000" w:rsidP="00000000" w:rsidRDefault="00000000" w:rsidRPr="00000000" w14:paraId="00000137">
      <w:pPr>
        <w:spacing w:line="360" w:lineRule="auto"/>
        <w:contextualSpacing w:val="0"/>
        <w:rPr/>
      </w:pPr>
      <w:r w:rsidDel="00000000" w:rsidR="00000000" w:rsidRPr="00000000">
        <w:rPr>
          <w:rFonts w:ascii="Arial Unicode MS" w:cs="Arial Unicode MS" w:eastAsia="Arial Unicode MS" w:hAnsi="Arial Unicode MS"/>
          <w:rtl w:val="0"/>
        </w:rPr>
        <w:t xml:space="preserve">根据 Google 趋势，目前搜索「Dentacoin」的热度较高的地区为科索沃，其他地区依次为荷兰、保加利亚、奥地利、塞浦路斯。目前与「Dentacoin」关键词相关度高的主题是：硬币；相关主题前五名中大部分为数字货币相关。</w:t>
      </w:r>
    </w:p>
    <w:p w:rsidR="00000000" w:rsidDel="00000000" w:rsidP="00000000" w:rsidRDefault="00000000" w:rsidRPr="00000000" w14:paraId="00000138">
      <w:pPr>
        <w:spacing w:line="360" w:lineRule="auto"/>
        <w:contextualSpacing w:val="0"/>
        <w:rPr/>
      </w:pPr>
      <w:r w:rsidDel="00000000" w:rsidR="00000000" w:rsidRPr="00000000">
        <w:rPr>
          <w:rtl w:val="0"/>
        </w:rPr>
      </w:r>
    </w:p>
    <w:p w:rsidR="00000000" w:rsidDel="00000000" w:rsidP="00000000" w:rsidRDefault="00000000" w:rsidRPr="00000000" w14:paraId="00000139">
      <w:pPr>
        <w:spacing w:line="360" w:lineRule="auto"/>
        <w:contextualSpacing w:val="0"/>
        <w:rPr/>
      </w:pPr>
      <w:r w:rsidDel="00000000" w:rsidR="00000000" w:rsidRPr="00000000">
        <w:rPr>
          <w:rFonts w:ascii="Arial Unicode MS" w:cs="Arial Unicode MS" w:eastAsia="Arial Unicode MS" w:hAnsi="Arial Unicode MS"/>
          <w:rtl w:val="0"/>
        </w:rPr>
        <w:t xml:space="preserve">谷歌趋势如下：</w:t>
      </w:r>
    </w:p>
    <w:p w:rsidR="00000000" w:rsidDel="00000000" w:rsidP="00000000" w:rsidRDefault="00000000" w:rsidRPr="00000000" w14:paraId="0000013A">
      <w:pPr>
        <w:contextualSpacing w:val="0"/>
        <w:jc w:val="left"/>
        <w:rPr/>
      </w:pPr>
      <w:r w:rsidDel="00000000" w:rsidR="00000000" w:rsidRPr="00000000">
        <w:rPr>
          <w:rtl w:val="0"/>
        </w:rPr>
      </w:r>
    </w:p>
    <w:p w:rsidR="00000000" w:rsidDel="00000000" w:rsidP="00000000" w:rsidRDefault="00000000" w:rsidRPr="00000000" w14:paraId="0000013B">
      <w:pPr>
        <w:spacing w:line="360" w:lineRule="auto"/>
        <w:contextualSpacing w:val="0"/>
        <w:jc w:val="center"/>
        <w:rPr/>
      </w:pPr>
      <w:r w:rsidDel="00000000" w:rsidR="00000000" w:rsidRPr="00000000">
        <w:rPr/>
        <w:drawing>
          <wp:inline distB="114300" distT="114300" distL="114300" distR="114300">
            <wp:extent cx="5734050" cy="2933700"/>
            <wp:effectExtent b="0" l="0" r="0" t="0"/>
            <wp:docPr id="25" name="image54.png"/>
            <a:graphic>
              <a:graphicData uri="http://schemas.openxmlformats.org/drawingml/2006/picture">
                <pic:pic>
                  <pic:nvPicPr>
                    <pic:cNvPr id="0" name="image54.png"/>
                    <pic:cNvPicPr preferRelativeResize="0"/>
                  </pic:nvPicPr>
                  <pic:blipFill>
                    <a:blip r:embed="rId12"/>
                    <a:srcRect b="0" l="0" r="0" t="0"/>
                    <a:stretch>
                      <a:fillRect/>
                    </a:stretch>
                  </pic:blipFill>
                  <pic:spPr>
                    <a:xfrm>
                      <a:off x="0" y="0"/>
                      <a:ext cx="573405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line="360" w:lineRule="auto"/>
        <w:contextualSpacing w:val="0"/>
        <w:jc w:val="center"/>
        <w:rPr/>
      </w:pPr>
      <w:r w:rsidDel="00000000" w:rsidR="00000000" w:rsidRPr="00000000">
        <w:rPr/>
        <w:drawing>
          <wp:inline distB="114300" distT="114300" distL="114300" distR="114300">
            <wp:extent cx="5734050" cy="1968500"/>
            <wp:effectExtent b="0" l="0" r="0" t="0"/>
            <wp:docPr id="26" name="image55.png"/>
            <a:graphic>
              <a:graphicData uri="http://schemas.openxmlformats.org/drawingml/2006/picture">
                <pic:pic>
                  <pic:nvPicPr>
                    <pic:cNvPr id="0" name="image55.png"/>
                    <pic:cNvPicPr preferRelativeResize="0"/>
                  </pic:nvPicPr>
                  <pic:blipFill>
                    <a:blip r:embed="rId13"/>
                    <a:srcRect b="0" l="0" r="0" t="0"/>
                    <a:stretch>
                      <a:fillRect/>
                    </a:stretch>
                  </pic:blipFill>
                  <pic:spPr>
                    <a:xfrm>
                      <a:off x="0" y="0"/>
                      <a:ext cx="573405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line="360" w:lineRule="auto"/>
        <w:contextualSpacing w:val="0"/>
        <w:jc w:val="center"/>
        <w:rPr/>
      </w:pPr>
      <w:r w:rsidDel="00000000" w:rsidR="00000000" w:rsidRPr="00000000">
        <w:rPr/>
        <w:drawing>
          <wp:inline distB="114300" distT="114300" distL="114300" distR="114300">
            <wp:extent cx="5734050" cy="1968500"/>
            <wp:effectExtent b="0" l="0" r="0" t="0"/>
            <wp:docPr id="13" name="image34.png"/>
            <a:graphic>
              <a:graphicData uri="http://schemas.openxmlformats.org/drawingml/2006/picture">
                <pic:pic>
                  <pic:nvPicPr>
                    <pic:cNvPr id="0" name="image34.png"/>
                    <pic:cNvPicPr preferRelativeResize="0"/>
                  </pic:nvPicPr>
                  <pic:blipFill>
                    <a:blip r:embed="rId14"/>
                    <a:srcRect b="0" l="0" r="0" t="0"/>
                    <a:stretch>
                      <a:fillRect/>
                    </a:stretch>
                  </pic:blipFill>
                  <pic:spPr>
                    <a:xfrm>
                      <a:off x="0" y="0"/>
                      <a:ext cx="573405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line="360" w:lineRule="auto"/>
        <w:contextualSpacing w:val="0"/>
        <w:jc w:val="center"/>
        <w:rPr/>
      </w:pPr>
      <w:r w:rsidDel="00000000" w:rsidR="00000000" w:rsidRPr="00000000">
        <w:rPr>
          <w:rtl w:val="0"/>
        </w:rPr>
      </w:r>
    </w:p>
    <w:p w:rsidR="00000000" w:rsidDel="00000000" w:rsidP="00000000" w:rsidRDefault="00000000" w:rsidRPr="00000000" w14:paraId="0000013F">
      <w:pPr>
        <w:pStyle w:val="Heading5"/>
        <w:contextualSpacing w:val="0"/>
        <w:rPr>
          <w:rFonts w:ascii="Microsoft Yahei" w:cs="Microsoft Yahei" w:eastAsia="Microsoft Yahei" w:hAnsi="Microsoft Yahei"/>
          <w:color w:val="579a78"/>
          <w:sz w:val="30"/>
          <w:szCs w:val="30"/>
        </w:rPr>
      </w:pPr>
      <w:bookmarkStart w:colFirst="0" w:colLast="0" w:name="_tgvrj09yaw3l" w:id="17"/>
      <w:bookmarkEnd w:id="17"/>
      <w:r w:rsidDel="00000000" w:rsidR="00000000" w:rsidRPr="00000000">
        <w:rPr>
          <w:rFonts w:ascii="Microsoft Yahei" w:cs="Microsoft Yahei" w:eastAsia="Microsoft Yahei" w:hAnsi="Microsoft Yahei"/>
          <w:color w:val="579a78"/>
          <w:sz w:val="30"/>
          <w:szCs w:val="30"/>
          <w:rtl w:val="0"/>
        </w:rPr>
        <w:t xml:space="preserve">开发者社群</w:t>
      </w:r>
    </w:p>
    <w:p w:rsidR="00000000" w:rsidDel="00000000" w:rsidP="00000000" w:rsidRDefault="00000000" w:rsidRPr="00000000" w14:paraId="00000140">
      <w:pPr>
        <w:contextualSpacing w:val="0"/>
        <w:rPr/>
      </w:pPr>
      <w:r w:rsidDel="00000000" w:rsidR="00000000" w:rsidRPr="00000000">
        <w:rPr>
          <w:rtl w:val="0"/>
        </w:rPr>
      </w:r>
    </w:p>
    <w:p w:rsidR="00000000" w:rsidDel="00000000" w:rsidP="00000000" w:rsidRDefault="00000000" w:rsidRPr="00000000" w14:paraId="00000141">
      <w:pPr>
        <w:contextualSpacing w:val="0"/>
        <w:rPr>
          <w:highlight w:val="white"/>
        </w:rPr>
      </w:pPr>
      <w:r w:rsidDel="00000000" w:rsidR="00000000" w:rsidRPr="00000000">
        <w:rPr>
          <w:rFonts w:ascii="Arial Unicode MS" w:cs="Arial Unicode MS" w:eastAsia="Arial Unicode MS" w:hAnsi="Arial Unicode MS"/>
          <w:highlight w:val="white"/>
          <w:rtl w:val="0"/>
        </w:rPr>
        <w:t xml:space="preserve">官方的 GitHub 主页有 12 个库，主要的库是 dentacoin.github.io ，该库有 8 个 Watch、6 个 Star、6 个 Fork、474 个 Commits、1 个 Branch、42 个 Releases、4 个 Contributors。</w:t>
      </w:r>
    </w:p>
    <w:p w:rsidR="00000000" w:rsidDel="00000000" w:rsidP="00000000" w:rsidRDefault="00000000" w:rsidRPr="00000000" w14:paraId="00000142">
      <w:pPr>
        <w:contextualSpacing w:val="0"/>
        <w:rPr>
          <w:highlight w:val="white"/>
        </w:rPr>
      </w:pPr>
      <w:r w:rsidDel="00000000" w:rsidR="00000000" w:rsidRPr="00000000">
        <w:rPr>
          <w:rtl w:val="0"/>
        </w:rPr>
      </w:r>
    </w:p>
    <w:p w:rsidR="00000000" w:rsidDel="00000000" w:rsidP="00000000" w:rsidRDefault="00000000" w:rsidRPr="00000000" w14:paraId="00000143">
      <w:pPr>
        <w:contextualSpacing w:val="0"/>
        <w:jc w:val="center"/>
        <w:rPr>
          <w:highlight w:val="white"/>
        </w:rPr>
      </w:pPr>
      <w:r w:rsidDel="00000000" w:rsidR="00000000" w:rsidRPr="00000000">
        <w:rPr>
          <w:highlight w:val="white"/>
        </w:rPr>
        <w:drawing>
          <wp:inline distB="114300" distT="114300" distL="114300" distR="114300">
            <wp:extent cx="5734050" cy="4470400"/>
            <wp:effectExtent b="0" l="0" r="0" t="0"/>
            <wp:docPr id="24" name="image53.png"/>
            <a:graphic>
              <a:graphicData uri="http://schemas.openxmlformats.org/drawingml/2006/picture">
                <pic:pic>
                  <pic:nvPicPr>
                    <pic:cNvPr id="0" name="image53.png"/>
                    <pic:cNvPicPr preferRelativeResize="0"/>
                  </pic:nvPicPr>
                  <pic:blipFill>
                    <a:blip r:embed="rId15"/>
                    <a:srcRect b="0" l="0" r="0" t="0"/>
                    <a:stretch>
                      <a:fillRect/>
                    </a:stretch>
                  </pic:blipFill>
                  <pic:spPr>
                    <a:xfrm>
                      <a:off x="0" y="0"/>
                      <a:ext cx="573405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contextualSpacing w:val="0"/>
        <w:jc w:val="center"/>
        <w:rPr>
          <w:highlight w:val="white"/>
        </w:rPr>
      </w:pPr>
      <w:r w:rsidDel="00000000" w:rsidR="00000000" w:rsidRPr="00000000">
        <w:rPr>
          <w:highlight w:val="white"/>
        </w:rPr>
        <w:drawing>
          <wp:inline distB="114300" distT="114300" distL="114300" distR="114300">
            <wp:extent cx="5734050" cy="4419600"/>
            <wp:effectExtent b="0" l="0" r="0" t="0"/>
            <wp:docPr id="15" name="image39.png"/>
            <a:graphic>
              <a:graphicData uri="http://schemas.openxmlformats.org/drawingml/2006/picture">
                <pic:pic>
                  <pic:nvPicPr>
                    <pic:cNvPr id="0" name="image39.png"/>
                    <pic:cNvPicPr preferRelativeResize="0"/>
                  </pic:nvPicPr>
                  <pic:blipFill>
                    <a:blip r:embed="rId16"/>
                    <a:srcRect b="0" l="0" r="0" t="0"/>
                    <a:stretch>
                      <a:fillRect/>
                    </a:stretch>
                  </pic:blipFill>
                  <pic:spPr>
                    <a:xfrm>
                      <a:off x="0" y="0"/>
                      <a:ext cx="573405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contextualSpacing w:val="0"/>
        <w:rPr>
          <w:color w:val="579a78"/>
        </w:rPr>
      </w:pPr>
      <w:r w:rsidDel="00000000" w:rsidR="00000000" w:rsidRPr="00000000">
        <w:rPr>
          <w:rtl w:val="0"/>
        </w:rPr>
      </w:r>
    </w:p>
    <w:p w:rsidR="00000000" w:rsidDel="00000000" w:rsidP="00000000" w:rsidRDefault="00000000" w:rsidRPr="00000000" w14:paraId="00000146">
      <w:pPr>
        <w:contextualSpacing w:val="0"/>
        <w:rPr>
          <w:color w:val="579a78"/>
        </w:rPr>
      </w:pPr>
      <w:r w:rsidDel="00000000" w:rsidR="00000000" w:rsidRPr="00000000">
        <w:rPr>
          <w:rFonts w:ascii="Arial Unicode MS" w:cs="Arial Unicode MS" w:eastAsia="Arial Unicode MS" w:hAnsi="Arial Unicode MS"/>
          <w:color w:val="579a78"/>
          <w:rtl w:val="0"/>
        </w:rPr>
        <w:t xml:space="preserve">标准共识分析：</w:t>
      </w:r>
    </w:p>
    <w:p w:rsidR="00000000" w:rsidDel="00000000" w:rsidP="00000000" w:rsidRDefault="00000000" w:rsidRPr="00000000" w14:paraId="00000147">
      <w:pPr>
        <w:contextualSpacing w:val="0"/>
        <w:rPr>
          <w:color w:val="579a78"/>
        </w:rPr>
      </w:pPr>
      <w:r w:rsidDel="00000000" w:rsidR="00000000" w:rsidRPr="00000000">
        <w:rPr>
          <w:rtl w:val="0"/>
        </w:rPr>
      </w:r>
    </w:p>
    <w:p w:rsidR="00000000" w:rsidDel="00000000" w:rsidP="00000000" w:rsidRDefault="00000000" w:rsidRPr="00000000" w14:paraId="00000148">
      <w:pPr>
        <w:contextualSpacing w:val="0"/>
        <w:rPr>
          <w:highlight w:val="white"/>
        </w:rPr>
      </w:pPr>
      <w:r w:rsidDel="00000000" w:rsidR="00000000" w:rsidRPr="00000000">
        <w:rPr>
          <w:rFonts w:ascii="Arial Unicode MS" w:cs="Arial Unicode MS" w:eastAsia="Arial Unicode MS" w:hAnsi="Arial Unicode MS"/>
          <w:highlight w:val="white"/>
          <w:rtl w:val="0"/>
        </w:rPr>
        <w:t xml:space="preserve">代码提交不活跃，在 8 月 13 日 CryptoMiso 12 个月指数代码提交次数中排名第 641，一共 6个 Commits。</w:t>
      </w:r>
    </w:p>
    <w:p w:rsidR="00000000" w:rsidDel="00000000" w:rsidP="00000000" w:rsidRDefault="00000000" w:rsidRPr="00000000" w14:paraId="00000149">
      <w:pPr>
        <w:contextualSpacing w:val="0"/>
        <w:rPr>
          <w:color w:val="333333"/>
          <w:highlight w:val="white"/>
        </w:rPr>
      </w:pPr>
      <w:r w:rsidDel="00000000" w:rsidR="00000000" w:rsidRPr="00000000">
        <w:rPr>
          <w:rtl w:val="0"/>
        </w:rPr>
      </w:r>
    </w:p>
    <w:p w:rsidR="00000000" w:rsidDel="00000000" w:rsidP="00000000" w:rsidRDefault="00000000" w:rsidRPr="00000000" w14:paraId="0000014A">
      <w:pPr>
        <w:contextualSpacing w:val="0"/>
        <w:jc w:val="center"/>
        <w:rPr>
          <w:color w:val="333333"/>
          <w:highlight w:val="white"/>
        </w:rPr>
      </w:pPr>
      <w:r w:rsidDel="00000000" w:rsidR="00000000" w:rsidRPr="00000000">
        <w:rPr>
          <w:color w:val="333333"/>
          <w:highlight w:val="white"/>
        </w:rPr>
        <w:drawing>
          <wp:inline distB="114300" distT="114300" distL="114300" distR="114300">
            <wp:extent cx="5734050" cy="3556000"/>
            <wp:effectExtent b="0" l="0" r="0" t="0"/>
            <wp:docPr id="7"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573405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contextualSpacing w:val="0"/>
        <w:rPr>
          <w:color w:val="333333"/>
          <w:highlight w:val="white"/>
        </w:rPr>
      </w:pPr>
      <w:r w:rsidDel="00000000" w:rsidR="00000000" w:rsidRPr="00000000">
        <w:rPr>
          <w:rtl w:val="0"/>
        </w:rPr>
      </w:r>
    </w:p>
    <w:p w:rsidR="00000000" w:rsidDel="00000000" w:rsidP="00000000" w:rsidRDefault="00000000" w:rsidRPr="00000000" w14:paraId="0000014C">
      <w:pPr>
        <w:pBdr>
          <w:top w:color="auto" w:space="0" w:sz="0" w:val="none"/>
          <w:left w:color="auto" w:space="0" w:sz="0" w:val="none"/>
          <w:bottom w:color="auto" w:space="0" w:sz="0" w:val="none"/>
          <w:right w:color="auto" w:space="0" w:sz="0" w:val="none"/>
          <w:between w:color="auto" w:space="0" w:sz="0" w:val="none"/>
        </w:pBdr>
        <w:shd w:fill="ffffff" w:val="clear"/>
        <w:contextualSpacing w:val="0"/>
        <w:jc w:val="both"/>
        <w:rPr/>
      </w:pPr>
      <w:r w:rsidDel="00000000" w:rsidR="00000000" w:rsidRPr="00000000">
        <w:rPr>
          <w:rFonts w:ascii="Arial Unicode MS" w:cs="Arial Unicode MS" w:eastAsia="Arial Unicode MS" w:hAnsi="Arial Unicode MS"/>
          <w:rtl w:val="0"/>
        </w:rPr>
        <w:t xml:space="preserve">开发者社群关注度低，Watch、Fork</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和</w:t>
      </w:r>
      <w:r w:rsidDel="00000000" w:rsidR="00000000" w:rsidRPr="00000000">
        <w:rPr>
          <w:rtl w:val="0"/>
        </w:rPr>
        <w:t xml:space="preserve"> </w:t>
      </w:r>
      <w:r w:rsidDel="00000000" w:rsidR="00000000" w:rsidRPr="00000000">
        <w:rPr>
          <w:rtl w:val="0"/>
        </w:rPr>
        <w:t xml:space="preserve">Star</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的数量极少；主力开发者数量较少，提交 Commits 数量超过 50 的仅有 3 位。</w:t>
      </w:r>
      <w:r w:rsidDel="00000000" w:rsidR="00000000" w:rsidRPr="00000000">
        <w:rPr>
          <w:rtl w:val="0"/>
        </w:rPr>
      </w:r>
    </w:p>
    <w:p w:rsidR="00000000" w:rsidDel="00000000" w:rsidP="00000000" w:rsidRDefault="00000000" w:rsidRPr="00000000" w14:paraId="0000014D">
      <w:pPr>
        <w:contextualSpacing w:val="0"/>
        <w:jc w:val="left"/>
        <w:rPr>
          <w:color w:val="333333"/>
        </w:rPr>
      </w:pPr>
      <w:r w:rsidDel="00000000" w:rsidR="00000000" w:rsidRPr="00000000">
        <w:rPr>
          <w:rtl w:val="0"/>
        </w:rPr>
      </w:r>
    </w:p>
    <w:p w:rsidR="00000000" w:rsidDel="00000000" w:rsidP="00000000" w:rsidRDefault="00000000" w:rsidRPr="00000000" w14:paraId="0000014E">
      <w:pPr>
        <w:contextualSpacing w:val="0"/>
        <w:jc w:val="center"/>
        <w:rPr>
          <w:color w:val="333333"/>
          <w:highlight w:val="white"/>
        </w:rPr>
      </w:pPr>
      <w:r w:rsidDel="00000000" w:rsidR="00000000" w:rsidRPr="00000000">
        <w:rPr>
          <w:color w:val="333333"/>
          <w:highlight w:val="white"/>
        </w:rPr>
        <w:drawing>
          <wp:inline distB="114300" distT="114300" distL="114300" distR="114300">
            <wp:extent cx="5734050" cy="4978400"/>
            <wp:effectExtent b="0" l="0" r="0" t="0"/>
            <wp:docPr id="19" name="image47.png"/>
            <a:graphic>
              <a:graphicData uri="http://schemas.openxmlformats.org/drawingml/2006/picture">
                <pic:pic>
                  <pic:nvPicPr>
                    <pic:cNvPr id="0" name="image47.png"/>
                    <pic:cNvPicPr preferRelativeResize="0"/>
                  </pic:nvPicPr>
                  <pic:blipFill>
                    <a:blip r:embed="rId18"/>
                    <a:srcRect b="0" l="0" r="0" t="0"/>
                    <a:stretch>
                      <a:fillRect/>
                    </a:stretch>
                  </pic:blipFill>
                  <pic:spPr>
                    <a:xfrm>
                      <a:off x="0" y="0"/>
                      <a:ext cx="573405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contextualSpacing w:val="0"/>
        <w:rPr>
          <w:color w:val="333333"/>
          <w:highlight w:val="white"/>
        </w:rPr>
      </w:pPr>
      <w:r w:rsidDel="00000000" w:rsidR="00000000" w:rsidRPr="00000000">
        <w:rPr>
          <w:rtl w:val="0"/>
        </w:rPr>
      </w:r>
    </w:p>
    <w:p w:rsidR="00000000" w:rsidDel="00000000" w:rsidP="00000000" w:rsidRDefault="00000000" w:rsidRPr="00000000" w14:paraId="00000150">
      <w:pPr>
        <w:contextualSpacing w:val="0"/>
        <w:rPr>
          <w:color w:val="333333"/>
          <w:highlight w:val="white"/>
        </w:rPr>
      </w:pPr>
      <w:r w:rsidDel="00000000" w:rsidR="00000000" w:rsidRPr="00000000">
        <w:rPr>
          <w:rFonts w:ascii="Arial Unicode MS" w:cs="Arial Unicode MS" w:eastAsia="Arial Unicode MS" w:hAnsi="Arial Unicode MS"/>
          <w:highlight w:val="white"/>
          <w:rtl w:val="0"/>
        </w:rPr>
        <w:t xml:space="preserve">根据 SNC 代码更新排名统计，Dentacoin 近 90 天代码提交排名第 12，项目的 SNC 代码更新排名相较于 CryptoMiso 排名靠前，近期可执行代码提交较多。近 90 天提交总代码行数为 4,173,229，可执行代码行数为 3,530,108。</w:t>
      </w:r>
      <w:r w:rsidDel="00000000" w:rsidR="00000000" w:rsidRPr="00000000">
        <w:rPr>
          <w:rtl w:val="0"/>
        </w:rPr>
      </w:r>
    </w:p>
    <w:p w:rsidR="00000000" w:rsidDel="00000000" w:rsidP="00000000" w:rsidRDefault="00000000" w:rsidRPr="00000000" w14:paraId="00000151">
      <w:pPr>
        <w:contextualSpacing w:val="0"/>
        <w:rPr>
          <w:color w:val="333333"/>
          <w:highlight w:val="white"/>
        </w:rPr>
      </w:pPr>
      <w:r w:rsidDel="00000000" w:rsidR="00000000" w:rsidRPr="00000000">
        <w:rPr>
          <w:rtl w:val="0"/>
        </w:rPr>
      </w:r>
    </w:p>
    <w:p w:rsidR="00000000" w:rsidDel="00000000" w:rsidP="00000000" w:rsidRDefault="00000000" w:rsidRPr="00000000" w14:paraId="00000152">
      <w:pPr>
        <w:contextualSpacing w:val="0"/>
        <w:jc w:val="center"/>
        <w:rPr>
          <w:color w:val="333333"/>
          <w:highlight w:val="white"/>
        </w:rPr>
      </w:pPr>
      <w:r w:rsidDel="00000000" w:rsidR="00000000" w:rsidRPr="00000000">
        <w:rPr>
          <w:color w:val="333333"/>
          <w:highlight w:val="white"/>
        </w:rPr>
        <w:drawing>
          <wp:inline distB="114300" distT="114300" distL="114300" distR="114300">
            <wp:extent cx="2705100" cy="3933825"/>
            <wp:effectExtent b="0" l="0" r="0" t="0"/>
            <wp:docPr id="2" name="image13.png"/>
            <a:graphic>
              <a:graphicData uri="http://schemas.openxmlformats.org/drawingml/2006/picture">
                <pic:pic>
                  <pic:nvPicPr>
                    <pic:cNvPr id="0" name="image13.png"/>
                    <pic:cNvPicPr preferRelativeResize="0"/>
                  </pic:nvPicPr>
                  <pic:blipFill>
                    <a:blip r:embed="rId19"/>
                    <a:srcRect b="13967" l="0" r="-1612" t="2429"/>
                    <a:stretch>
                      <a:fillRect/>
                    </a:stretch>
                  </pic:blipFill>
                  <pic:spPr>
                    <a:xfrm>
                      <a:off x="0" y="0"/>
                      <a:ext cx="2705100" cy="3933825"/>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line="360" w:lineRule="auto"/>
        <w:contextualSpacing w:val="0"/>
        <w:rPr>
          <w:sz w:val="24"/>
          <w:szCs w:val="24"/>
        </w:rPr>
      </w:pPr>
      <w:r w:rsidDel="00000000" w:rsidR="00000000" w:rsidRPr="00000000">
        <w:rPr>
          <w:rtl w:val="0"/>
        </w:rPr>
      </w:r>
    </w:p>
    <w:p w:rsidR="00000000" w:rsidDel="00000000" w:rsidP="00000000" w:rsidRDefault="00000000" w:rsidRPr="00000000" w14:paraId="00000154">
      <w:pPr>
        <w:pStyle w:val="Heading4"/>
        <w:spacing w:after="0" w:before="0" w:lineRule="auto"/>
        <w:contextualSpacing w:val="0"/>
        <w:rPr>
          <w:rFonts w:ascii="Microsoft Yahei" w:cs="Microsoft Yahei" w:eastAsia="Microsoft Yahei" w:hAnsi="Microsoft Yahei"/>
          <w:color w:val="579a78"/>
          <w:sz w:val="30"/>
          <w:szCs w:val="30"/>
        </w:rPr>
      </w:pPr>
      <w:bookmarkStart w:colFirst="0" w:colLast="0" w:name="_nkcxlk3958i9" w:id="18"/>
      <w:bookmarkEnd w:id="18"/>
      <w:r w:rsidDel="00000000" w:rsidR="00000000" w:rsidRPr="00000000">
        <w:rPr>
          <w:rFonts w:ascii="Arial Unicode MS" w:cs="Arial Unicode MS" w:eastAsia="Arial Unicode MS" w:hAnsi="Arial Unicode MS"/>
          <w:b w:val="1"/>
          <w:color w:val="579a78"/>
          <w:sz w:val="36"/>
          <w:szCs w:val="36"/>
          <w:rtl w:val="0"/>
        </w:rPr>
        <w:t xml:space="preserve">团队分析</w:t>
      </w:r>
      <w:r w:rsidDel="00000000" w:rsidR="00000000" w:rsidRPr="00000000">
        <w:rPr>
          <w:rtl w:val="0"/>
        </w:rPr>
      </w:r>
    </w:p>
    <w:p w:rsidR="00000000" w:rsidDel="00000000" w:rsidP="00000000" w:rsidRDefault="00000000" w:rsidRPr="00000000" w14:paraId="00000155">
      <w:pPr>
        <w:contextualSpacing w:val="0"/>
        <w:rPr/>
      </w:pPr>
      <w:r w:rsidDel="00000000" w:rsidR="00000000" w:rsidRPr="00000000">
        <w:rPr>
          <w:rtl w:val="0"/>
        </w:rPr>
      </w:r>
    </w:p>
    <w:p w:rsidR="00000000" w:rsidDel="00000000" w:rsidP="00000000" w:rsidRDefault="00000000" w:rsidRPr="00000000" w14:paraId="00000156">
      <w:pPr>
        <w:contextualSpacing w:val="0"/>
        <w:rPr/>
      </w:pPr>
      <w:r w:rsidDel="00000000" w:rsidR="00000000" w:rsidRPr="00000000">
        <w:rPr>
          <w:rFonts w:ascii="Arial Unicode MS" w:cs="Arial Unicode MS" w:eastAsia="Arial Unicode MS" w:hAnsi="Arial Unicode MS"/>
          <w:rtl w:val="0"/>
        </w:rPr>
        <w:t xml:space="preserve">根据官方的最新公告，团队的任职信息如下：</w:t>
      </w:r>
    </w:p>
    <w:p w:rsidR="00000000" w:rsidDel="00000000" w:rsidP="00000000" w:rsidRDefault="00000000" w:rsidRPr="00000000" w14:paraId="00000157">
      <w:pPr>
        <w:contextualSpacing w:val="0"/>
        <w:rPr/>
      </w:pPr>
      <w:r w:rsidDel="00000000" w:rsidR="00000000" w:rsidRPr="00000000">
        <w:rPr>
          <w:rtl w:val="0"/>
        </w:rPr>
      </w:r>
    </w:p>
    <w:tbl>
      <w:tblPr>
        <w:tblStyle w:val="Table4"/>
        <w:tblW w:w="81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935"/>
        <w:gridCol w:w="4425"/>
        <w:tblGridChange w:id="0">
          <w:tblGrid>
            <w:gridCol w:w="1800"/>
            <w:gridCol w:w="1935"/>
            <w:gridCol w:w="4425"/>
          </w:tblGrid>
        </w:tblGridChange>
      </w:tblGrid>
      <w:tr>
        <w:tc>
          <w:tcPr>
            <w:shd w:fill="999999"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管理层</w:t>
            </w:r>
          </w:p>
        </w:tc>
        <w:tc>
          <w:tcPr>
            <w:shd w:fill="999999"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职位</w:t>
            </w:r>
          </w:p>
        </w:tc>
        <w:tc>
          <w:tcPr>
            <w:shd w:fill="999999"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背景介绍</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5B">
            <w:pPr>
              <w:widowControl w:val="0"/>
              <w:spacing w:line="240" w:lineRule="auto"/>
              <w:contextualSpacing w:val="0"/>
              <w:jc w:val="center"/>
              <w:rPr/>
            </w:pPr>
            <w:r w:rsidDel="00000000" w:rsidR="00000000" w:rsidRPr="00000000">
              <w:rPr>
                <w:rtl w:val="0"/>
              </w:rPr>
              <w:t xml:space="preserve">Prof. Dr. Dimitar Dimitrakiev</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C">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创始人</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D">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曾任瓦尔纳技术大学副校长；</w:t>
            </w:r>
          </w:p>
          <w:p w:rsidR="00000000" w:rsidDel="00000000" w:rsidP="00000000" w:rsidRDefault="00000000" w:rsidRPr="00000000" w14:paraId="0000015E">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超过 27 年的金融市场经验；</w:t>
            </w:r>
          </w:p>
          <w:p w:rsidR="00000000" w:rsidDel="00000000" w:rsidP="00000000" w:rsidRDefault="00000000" w:rsidRPr="00000000" w14:paraId="0000015F">
            <w:pPr>
              <w:widowControl w:val="0"/>
              <w:spacing w:line="240" w:lineRule="auto"/>
              <w:contextualSpacing w:val="0"/>
              <w:rPr>
                <w:rFonts w:ascii="Verdana" w:cs="Verdana" w:eastAsia="Verdana" w:hAnsi="Verdana"/>
                <w:color w:val="222222"/>
                <w:sz w:val="17"/>
                <w:szCs w:val="17"/>
                <w:highlight w:val="white"/>
              </w:rPr>
            </w:pPr>
            <w:r w:rsidDel="00000000" w:rsidR="00000000" w:rsidRPr="00000000">
              <w:rPr>
                <w:rFonts w:ascii="Arial Unicode MS" w:cs="Arial Unicode MS" w:eastAsia="Arial Unicode MS" w:hAnsi="Arial Unicode MS"/>
                <w:rtl w:val="0"/>
              </w:rPr>
              <w:t xml:space="preserve">IEEE 计算智能学会成员，EADM 和自动化与信息学联盟会员。</w:t>
            </w: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60">
            <w:pPr>
              <w:widowControl w:val="0"/>
              <w:spacing w:line="240" w:lineRule="auto"/>
              <w:contextualSpacing w:val="0"/>
              <w:jc w:val="center"/>
              <w:rPr/>
            </w:pPr>
            <w:r w:rsidDel="00000000" w:rsidR="00000000" w:rsidRPr="00000000">
              <w:rPr>
                <w:rtl w:val="0"/>
              </w:rPr>
              <w:t xml:space="preserve">Philipp Grenzebach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1">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联合创始人/商务拓展/M&amp;A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2">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法律，经济学和商业管理专业；</w:t>
            </w:r>
          </w:p>
          <w:p w:rsidR="00000000" w:rsidDel="00000000" w:rsidP="00000000" w:rsidRDefault="00000000" w:rsidRPr="00000000" w14:paraId="00000163">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毕业于斯泰伦博斯大学（非洲顶级学府）。</w:t>
            </w:r>
          </w:p>
        </w:tc>
      </w:tr>
      <w:tr>
        <w:trPr>
          <w:trHeight w:val="66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164">
            <w:pPr>
              <w:widowControl w:val="0"/>
              <w:spacing w:line="240" w:lineRule="auto"/>
              <w:contextualSpacing w:val="0"/>
              <w:jc w:val="center"/>
              <w:rPr/>
            </w:pPr>
            <w:r w:rsidDel="00000000" w:rsidR="00000000" w:rsidRPr="00000000">
              <w:rPr>
                <w:rtl w:val="0"/>
              </w:rPr>
              <w:t xml:space="preserve">Jeremias Grenzebach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5">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联合创始人/</w:t>
            </w:r>
          </w:p>
          <w:p w:rsidR="00000000" w:rsidDel="00000000" w:rsidP="00000000" w:rsidRDefault="00000000" w:rsidRPr="00000000" w14:paraId="00000166">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核心开发</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7">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8 年点对点技术研究经验；</w:t>
            </w:r>
          </w:p>
          <w:p w:rsidR="00000000" w:rsidDel="00000000" w:rsidP="00000000" w:rsidRDefault="00000000" w:rsidRPr="00000000" w14:paraId="00000168">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以太坊，Waves，ZCash，uPort，Status，imToken，Byteball 的活跃贡献者。 </w:t>
            </w:r>
          </w:p>
        </w:tc>
      </w:tr>
      <w:tr>
        <w:trPr>
          <w:trHeight w:val="66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169">
            <w:pPr>
              <w:widowControl w:val="0"/>
              <w:spacing w:line="240" w:lineRule="auto"/>
              <w:contextualSpacing w:val="0"/>
              <w:jc w:val="center"/>
              <w:rPr/>
            </w:pPr>
            <w:r w:rsidDel="00000000" w:rsidR="00000000" w:rsidRPr="00000000">
              <w:rPr>
                <w:rtl w:val="0"/>
              </w:rPr>
              <w:t xml:space="preserve">Hristo Gradechliev</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A">
            <w:pPr>
              <w:widowControl w:val="0"/>
              <w:spacing w:line="240" w:lineRule="auto"/>
              <w:contextualSpacing w:val="0"/>
              <w:jc w:val="center"/>
              <w:rPr/>
            </w:pPr>
            <w:r w:rsidDel="00000000" w:rsidR="00000000" w:rsidRPr="00000000">
              <w:rPr>
                <w:rtl w:val="0"/>
              </w:rPr>
              <w:t xml:space="preserve">CFO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B">
            <w:pPr>
              <w:widowControl w:val="0"/>
              <w:spacing w:line="240" w:lineRule="auto"/>
              <w:contextualSpacing w:val="0"/>
              <w:rPr>
                <w:rFonts w:ascii="Verdana" w:cs="Verdana" w:eastAsia="Verdana" w:hAnsi="Verdana"/>
                <w:color w:val="222222"/>
                <w:sz w:val="17"/>
                <w:szCs w:val="17"/>
                <w:highlight w:val="white"/>
              </w:rPr>
            </w:pPr>
            <w:r w:rsidDel="00000000" w:rsidR="00000000" w:rsidRPr="00000000">
              <w:rPr>
                <w:rFonts w:ascii="Arial Unicode MS" w:cs="Arial Unicode MS" w:eastAsia="Arial Unicode MS" w:hAnsi="Arial Unicode MS"/>
                <w:rtl w:val="0"/>
              </w:rPr>
              <w:t xml:space="preserve">具有支付生态系统经验，具有构建分析工具，流程和团队经验。</w:t>
            </w:r>
            <w:r w:rsidDel="00000000" w:rsidR="00000000" w:rsidRPr="00000000">
              <w:rPr>
                <w:rtl w:val="0"/>
              </w:rPr>
            </w:r>
          </w:p>
        </w:tc>
      </w:tr>
      <w:tr>
        <w:trPr>
          <w:trHeight w:val="66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16C">
            <w:pPr>
              <w:widowControl w:val="0"/>
              <w:spacing w:before="0" w:beforeAutospacing="1" w:line="240" w:lineRule="auto"/>
              <w:ind w:left="-300" w:firstLine="0"/>
              <w:contextualSpacing w:val="0"/>
              <w:jc w:val="center"/>
              <w:rPr/>
            </w:pPr>
            <w:r w:rsidDel="00000000" w:rsidR="00000000" w:rsidRPr="00000000">
              <w:rPr>
                <w:rtl w:val="0"/>
              </w:rPr>
              <w:t xml:space="preserve">   Dimo Daskalov</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D">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牙医团队负责人</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E">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Dentaprime 公司 19 人牙医团队负责人；</w:t>
            </w:r>
          </w:p>
          <w:p w:rsidR="00000000" w:rsidDel="00000000" w:rsidP="00000000" w:rsidRDefault="00000000" w:rsidRPr="00000000" w14:paraId="0000016F">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普罗夫迪夫医科大学硕士学位。</w:t>
            </w:r>
          </w:p>
        </w:tc>
      </w:tr>
    </w:tbl>
    <w:p w:rsidR="00000000" w:rsidDel="00000000" w:rsidP="00000000" w:rsidRDefault="00000000" w:rsidRPr="00000000" w14:paraId="00000170">
      <w:pPr>
        <w:contextualSpacing w:val="0"/>
        <w:rPr/>
      </w:pPr>
      <w:r w:rsidDel="00000000" w:rsidR="00000000" w:rsidRPr="00000000">
        <w:rPr>
          <w:rtl w:val="0"/>
        </w:rPr>
      </w:r>
    </w:p>
    <w:p w:rsidR="00000000" w:rsidDel="00000000" w:rsidP="00000000" w:rsidRDefault="00000000" w:rsidRPr="00000000" w14:paraId="00000171">
      <w:pPr>
        <w:contextualSpacing w:val="0"/>
        <w:rPr>
          <w:color w:val="579a78"/>
        </w:rPr>
      </w:pPr>
      <w:r w:rsidDel="00000000" w:rsidR="00000000" w:rsidRPr="00000000">
        <w:rPr>
          <w:rFonts w:ascii="Arial Unicode MS" w:cs="Arial Unicode MS" w:eastAsia="Arial Unicode MS" w:hAnsi="Arial Unicode MS"/>
          <w:color w:val="579a78"/>
          <w:rtl w:val="0"/>
        </w:rPr>
        <w:t xml:space="preserve">标准共识分析：</w:t>
      </w:r>
    </w:p>
    <w:p w:rsidR="00000000" w:rsidDel="00000000" w:rsidP="00000000" w:rsidRDefault="00000000" w:rsidRPr="00000000" w14:paraId="00000172">
      <w:pPr>
        <w:contextualSpacing w:val="0"/>
        <w:rPr/>
      </w:pPr>
      <w:r w:rsidDel="00000000" w:rsidR="00000000" w:rsidRPr="00000000">
        <w:rPr>
          <w:rtl w:val="0"/>
        </w:rPr>
      </w:r>
    </w:p>
    <w:p w:rsidR="00000000" w:rsidDel="00000000" w:rsidP="00000000" w:rsidRDefault="00000000" w:rsidRPr="00000000" w14:paraId="00000173">
      <w:pPr>
        <w:contextualSpacing w:val="0"/>
        <w:rPr/>
      </w:pPr>
      <w:r w:rsidDel="00000000" w:rsidR="00000000" w:rsidRPr="00000000">
        <w:rPr>
          <w:rFonts w:ascii="Arial Unicode MS" w:cs="Arial Unicode MS" w:eastAsia="Arial Unicode MS" w:hAnsi="Arial Unicode MS"/>
          <w:rtl w:val="0"/>
        </w:rPr>
        <w:t xml:space="preserve">从官网披露的信息来看，项目团队人数较多，团队成员各自的从业经验较为丰富。核心团队人员配置合理，并单独配置传统牙科行业从业人员，技术开发团队在区块链领域具有一定经验。</w:t>
      </w:r>
    </w:p>
    <w:p w:rsidR="00000000" w:rsidDel="00000000" w:rsidP="00000000" w:rsidRDefault="00000000" w:rsidRPr="00000000" w14:paraId="00000174">
      <w:pPr>
        <w:contextualSpacing w:val="0"/>
        <w:rPr/>
      </w:pPr>
      <w:r w:rsidDel="00000000" w:rsidR="00000000" w:rsidRPr="00000000">
        <w:rPr>
          <w:rtl w:val="0"/>
        </w:rPr>
      </w:r>
    </w:p>
    <w:p w:rsidR="00000000" w:rsidDel="00000000" w:rsidP="00000000" w:rsidRDefault="00000000" w:rsidRPr="00000000" w14:paraId="00000175">
      <w:pPr>
        <w:contextualSpacing w:val="0"/>
        <w:rPr/>
      </w:pPr>
      <w:r w:rsidDel="00000000" w:rsidR="00000000" w:rsidRPr="00000000">
        <w:rPr>
          <w:rFonts w:ascii="Arial Unicode MS" w:cs="Arial Unicode MS" w:eastAsia="Arial Unicode MS" w:hAnsi="Arial Unicode MS"/>
          <w:rtl w:val="0"/>
        </w:rPr>
        <w:t xml:space="preserve">由于项目开发是基于以太坊的应用，对于区块链技术的开发要求不高，整体来看项目团队的技术实力能够满足区块链应用，同时团队成员从业经验有利于项目开发落地。</w:t>
      </w:r>
      <w:r w:rsidDel="00000000" w:rsidR="00000000" w:rsidRPr="00000000">
        <w:rPr>
          <w:rtl w:val="0"/>
        </w:rPr>
      </w:r>
    </w:p>
    <w:p w:rsidR="00000000" w:rsidDel="00000000" w:rsidP="00000000" w:rsidRDefault="00000000" w:rsidRPr="00000000" w14:paraId="00000176">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0" w:lineRule="auto"/>
        <w:contextualSpacing w:val="0"/>
        <w:jc w:val="both"/>
        <w:rPr/>
      </w:pPr>
      <w:bookmarkStart w:colFirst="0" w:colLast="0" w:name="_aqj1utpjpo9e" w:id="19"/>
      <w:bookmarkEnd w:id="19"/>
      <w:r w:rsidDel="00000000" w:rsidR="00000000" w:rsidRPr="00000000">
        <w:rPr>
          <w:rFonts w:ascii="Arial Unicode MS" w:cs="Arial Unicode MS" w:eastAsia="Arial Unicode MS" w:hAnsi="Arial Unicode MS"/>
          <w:b w:val="1"/>
          <w:color w:val="579a78"/>
          <w:sz w:val="36"/>
          <w:szCs w:val="36"/>
          <w:rtl w:val="0"/>
        </w:rPr>
        <w:t xml:space="preserve">治理结构</w:t>
      </w:r>
      <w:r w:rsidDel="00000000" w:rsidR="00000000" w:rsidRPr="00000000">
        <w:rPr>
          <w:rtl w:val="0"/>
        </w:rPr>
      </w:r>
    </w:p>
    <w:p w:rsidR="00000000" w:rsidDel="00000000" w:rsidP="00000000" w:rsidRDefault="00000000" w:rsidRPr="00000000" w14:paraId="00000177">
      <w:pPr>
        <w:contextualSpacing w:val="0"/>
        <w:rPr/>
      </w:pPr>
      <w:r w:rsidDel="00000000" w:rsidR="00000000" w:rsidRPr="00000000">
        <w:rPr>
          <w:rtl w:val="0"/>
        </w:rPr>
      </w:r>
    </w:p>
    <w:p w:rsidR="00000000" w:rsidDel="00000000" w:rsidP="00000000" w:rsidRDefault="00000000" w:rsidRPr="00000000" w14:paraId="00000178">
      <w:pPr>
        <w:pStyle w:val="Heading4"/>
        <w:spacing w:after="0" w:before="0" w:lineRule="auto"/>
        <w:contextualSpacing w:val="0"/>
        <w:rPr>
          <w:rFonts w:ascii="Microsoft Yahei" w:cs="Microsoft Yahei" w:eastAsia="Microsoft Yahei" w:hAnsi="Microsoft Yahei"/>
          <w:b w:val="1"/>
          <w:color w:val="579a78"/>
          <w:sz w:val="30"/>
          <w:szCs w:val="30"/>
        </w:rPr>
      </w:pPr>
      <w:bookmarkStart w:colFirst="0" w:colLast="0" w:name="_zen9w8mboy2r" w:id="20"/>
      <w:bookmarkEnd w:id="20"/>
      <w:r w:rsidDel="00000000" w:rsidR="00000000" w:rsidRPr="00000000">
        <w:rPr>
          <w:rFonts w:ascii="Microsoft Yahei" w:cs="Microsoft Yahei" w:eastAsia="Microsoft Yahei" w:hAnsi="Microsoft Yahei"/>
          <w:color w:val="579a78"/>
          <w:sz w:val="30"/>
          <w:szCs w:val="30"/>
          <w:rtl w:val="0"/>
        </w:rPr>
        <w:t xml:space="preserve">基金会</w:t>
      </w:r>
      <w:r w:rsidDel="00000000" w:rsidR="00000000" w:rsidRPr="00000000">
        <w:rPr>
          <w:rtl w:val="0"/>
        </w:rPr>
      </w:r>
    </w:p>
    <w:p w:rsidR="00000000" w:rsidDel="00000000" w:rsidP="00000000" w:rsidRDefault="00000000" w:rsidRPr="00000000" w14:paraId="00000179">
      <w:pPr>
        <w:contextualSpacing w:val="0"/>
        <w:rPr/>
      </w:pPr>
      <w:r w:rsidDel="00000000" w:rsidR="00000000" w:rsidRPr="00000000">
        <w:rPr>
          <w:rtl w:val="0"/>
        </w:rPr>
      </w:r>
    </w:p>
    <w:p w:rsidR="00000000" w:rsidDel="00000000" w:rsidP="00000000" w:rsidRDefault="00000000" w:rsidRPr="00000000" w14:paraId="0000017A">
      <w:pPr>
        <w:contextualSpacing w:val="0"/>
        <w:rPr/>
      </w:pPr>
      <w:r w:rsidDel="00000000" w:rsidR="00000000" w:rsidRPr="00000000">
        <w:rPr>
          <w:rFonts w:ascii="Arial Unicode MS" w:cs="Arial Unicode MS" w:eastAsia="Arial Unicode MS" w:hAnsi="Arial Unicode MS"/>
          <w:rtl w:val="0"/>
        </w:rPr>
        <w:t xml:space="preserve">Dentacoin 基金会于 2017 年 3 月在荷兰的马斯特里赫特注册成立，官方在白皮书中表示“所有类型的 Token 持有者对基金会都没有义务，而对于 Token 持有者，基金会也没有任何义务。”</w:t>
      </w:r>
    </w:p>
    <w:p w:rsidR="00000000" w:rsidDel="00000000" w:rsidP="00000000" w:rsidRDefault="00000000" w:rsidRPr="00000000" w14:paraId="0000017B">
      <w:pPr>
        <w:contextualSpacing w:val="0"/>
        <w:rPr/>
      </w:pPr>
      <w:r w:rsidDel="00000000" w:rsidR="00000000" w:rsidRPr="00000000">
        <w:rPr>
          <w:rtl w:val="0"/>
        </w:rPr>
      </w:r>
    </w:p>
    <w:p w:rsidR="00000000" w:rsidDel="00000000" w:rsidP="00000000" w:rsidRDefault="00000000" w:rsidRPr="00000000" w14:paraId="0000017C">
      <w:pPr>
        <w:contextualSpacing w:val="0"/>
        <w:rPr/>
      </w:pPr>
      <w:r w:rsidDel="00000000" w:rsidR="00000000" w:rsidRPr="00000000">
        <w:rPr>
          <w:rFonts w:ascii="Arial Unicode MS" w:cs="Arial Unicode MS" w:eastAsia="Arial Unicode MS" w:hAnsi="Arial Unicode MS"/>
          <w:rtl w:val="0"/>
        </w:rPr>
        <w:t xml:space="preserve">在项目公布的最新版本的白皮书中，对于基金会 Token 分配的份额有进行描述，并且明确基金会的 Token 将在 2042 年开始释放，即在储备的 76.1% 的 Token 全部释放完毕后，基金会开始使用此部分 Token 。</w:t>
      </w:r>
    </w:p>
    <w:p w:rsidR="00000000" w:rsidDel="00000000" w:rsidP="00000000" w:rsidRDefault="00000000" w:rsidRPr="00000000" w14:paraId="0000017D">
      <w:pPr>
        <w:contextualSpacing w:val="0"/>
        <w:rPr/>
      </w:pPr>
      <w:r w:rsidDel="00000000" w:rsidR="00000000" w:rsidRPr="00000000">
        <w:rPr>
          <w:rtl w:val="0"/>
        </w:rPr>
      </w:r>
    </w:p>
    <w:p w:rsidR="00000000" w:rsidDel="00000000" w:rsidP="00000000" w:rsidRDefault="00000000" w:rsidRPr="00000000" w14:paraId="0000017E">
      <w:pPr>
        <w:contextualSpacing w:val="0"/>
        <w:rPr/>
      </w:pPr>
      <w:r w:rsidDel="00000000" w:rsidR="00000000" w:rsidRPr="00000000">
        <w:rPr>
          <w:rFonts w:ascii="Arial Unicode MS" w:cs="Arial Unicode MS" w:eastAsia="Arial Unicode MS" w:hAnsi="Arial Unicode MS"/>
          <w:rtl w:val="0"/>
        </w:rPr>
        <w:t xml:space="preserve">白皮书中未就基金会的具体职责分工、组织架构、选举决策机制进行详细说明，官方目前对于基金会的信息披露不足。</w:t>
      </w:r>
    </w:p>
    <w:p w:rsidR="00000000" w:rsidDel="00000000" w:rsidP="00000000" w:rsidRDefault="00000000" w:rsidRPr="00000000" w14:paraId="0000017F">
      <w:pPr>
        <w:contextualSpacing w:val="0"/>
        <w:rPr/>
      </w:pPr>
      <w:r w:rsidDel="00000000" w:rsidR="00000000" w:rsidRPr="00000000">
        <w:rPr>
          <w:rtl w:val="0"/>
        </w:rPr>
      </w:r>
    </w:p>
    <w:p w:rsidR="00000000" w:rsidDel="00000000" w:rsidP="00000000" w:rsidRDefault="00000000" w:rsidRPr="00000000" w14:paraId="00000180">
      <w:pPr>
        <w:contextualSpacing w:val="0"/>
        <w:rPr>
          <w:color w:val="579a78"/>
        </w:rPr>
      </w:pPr>
      <w:r w:rsidDel="00000000" w:rsidR="00000000" w:rsidRPr="00000000">
        <w:rPr>
          <w:rFonts w:ascii="Arial Unicode MS" w:cs="Arial Unicode MS" w:eastAsia="Arial Unicode MS" w:hAnsi="Arial Unicode MS"/>
          <w:color w:val="579a78"/>
          <w:rtl w:val="0"/>
        </w:rPr>
        <w:t xml:space="preserve">标准共识分析：</w:t>
      </w:r>
    </w:p>
    <w:p w:rsidR="00000000" w:rsidDel="00000000" w:rsidP="00000000" w:rsidRDefault="00000000" w:rsidRPr="00000000" w14:paraId="00000181">
      <w:pPr>
        <w:contextualSpacing w:val="0"/>
        <w:rPr/>
      </w:pPr>
      <w:r w:rsidDel="00000000" w:rsidR="00000000" w:rsidRPr="00000000">
        <w:rPr>
          <w:rtl w:val="0"/>
        </w:rPr>
      </w:r>
    </w:p>
    <w:p w:rsidR="00000000" w:rsidDel="00000000" w:rsidP="00000000" w:rsidRDefault="00000000" w:rsidRPr="00000000" w14:paraId="00000182">
      <w:pPr>
        <w:contextualSpacing w:val="0"/>
        <w:rPr/>
      </w:pPr>
      <w:r w:rsidDel="00000000" w:rsidR="00000000" w:rsidRPr="00000000">
        <w:rPr>
          <w:rFonts w:ascii="Arial Unicode MS" w:cs="Arial Unicode MS" w:eastAsia="Arial Unicode MS" w:hAnsi="Arial Unicode MS"/>
          <w:rtl w:val="0"/>
        </w:rPr>
        <w:t xml:space="preserve">官方目前未在公开渠道披露有关基金会建立或者治理机制的信息，</w:t>
      </w:r>
      <w:r w:rsidDel="00000000" w:rsidR="00000000" w:rsidRPr="00000000">
        <w:rPr>
          <w:rFonts w:ascii="Arial Unicode MS" w:cs="Arial Unicode MS" w:eastAsia="Arial Unicode MS" w:hAnsi="Arial Unicode MS"/>
          <w:rtl w:val="0"/>
        </w:rPr>
        <w:t xml:space="preserve">标准共识就基金会治理情况询问官方电报群管理员，没有得到基金会有效信息，官方回复见下图：</w:t>
      </w:r>
    </w:p>
    <w:p w:rsidR="00000000" w:rsidDel="00000000" w:rsidP="00000000" w:rsidRDefault="00000000" w:rsidRPr="00000000" w14:paraId="00000183">
      <w:pPr>
        <w:contextualSpacing w:val="0"/>
        <w:rPr>
          <w:sz w:val="24"/>
          <w:szCs w:val="24"/>
        </w:rPr>
      </w:pPr>
      <w:r w:rsidDel="00000000" w:rsidR="00000000" w:rsidRPr="00000000">
        <w:rPr>
          <w:rtl w:val="0"/>
        </w:rPr>
      </w:r>
    </w:p>
    <w:p w:rsidR="00000000" w:rsidDel="00000000" w:rsidP="00000000" w:rsidRDefault="00000000" w:rsidRPr="00000000" w14:paraId="00000184">
      <w:pPr>
        <w:contextualSpacing w:val="0"/>
        <w:rPr>
          <w:sz w:val="24"/>
          <w:szCs w:val="24"/>
        </w:rPr>
      </w:pPr>
      <w:r w:rsidDel="00000000" w:rsidR="00000000" w:rsidRPr="00000000">
        <w:rPr>
          <w:sz w:val="24"/>
          <w:szCs w:val="24"/>
        </w:rPr>
        <w:drawing>
          <wp:inline distB="114300" distT="114300" distL="114300" distR="114300">
            <wp:extent cx="4791075" cy="3476625"/>
            <wp:effectExtent b="0" l="0" r="0" t="0"/>
            <wp:docPr id="27" name="image56.png"/>
            <a:graphic>
              <a:graphicData uri="http://schemas.openxmlformats.org/drawingml/2006/picture">
                <pic:pic>
                  <pic:nvPicPr>
                    <pic:cNvPr id="0" name="image56.png"/>
                    <pic:cNvPicPr preferRelativeResize="0"/>
                  </pic:nvPicPr>
                  <pic:blipFill>
                    <a:blip r:embed="rId20"/>
                    <a:srcRect b="0" l="0" r="0" t="0"/>
                    <a:stretch>
                      <a:fillRect/>
                    </a:stretch>
                  </pic:blipFill>
                  <pic:spPr>
                    <a:xfrm>
                      <a:off x="0" y="0"/>
                      <a:ext cx="4791075"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pStyle w:val="Heading3"/>
        <w:spacing w:line="360" w:lineRule="auto"/>
        <w:contextualSpacing w:val="0"/>
        <w:rPr>
          <w:b w:val="1"/>
          <w:color w:val="579a78"/>
          <w:sz w:val="36"/>
          <w:szCs w:val="36"/>
        </w:rPr>
      </w:pPr>
      <w:bookmarkStart w:colFirst="0" w:colLast="0" w:name="_45ax5tmijkme" w:id="21"/>
      <w:bookmarkEnd w:id="21"/>
      <w:r w:rsidDel="00000000" w:rsidR="00000000" w:rsidRPr="00000000">
        <w:rPr>
          <w:rFonts w:ascii="Arial Unicode MS" w:cs="Arial Unicode MS" w:eastAsia="Arial Unicode MS" w:hAnsi="Arial Unicode MS"/>
          <w:b w:val="1"/>
          <w:color w:val="579a78"/>
          <w:sz w:val="36"/>
          <w:szCs w:val="36"/>
          <w:rtl w:val="0"/>
        </w:rPr>
        <w:t xml:space="preserve">项目履约情况</w:t>
      </w:r>
    </w:p>
    <w:p w:rsidR="00000000" w:rsidDel="00000000" w:rsidP="00000000" w:rsidRDefault="00000000" w:rsidRPr="00000000" w14:paraId="00000186">
      <w:pPr>
        <w:contextualSpacing w:val="0"/>
        <w:rPr/>
      </w:pPr>
      <w:r w:rsidDel="00000000" w:rsidR="00000000" w:rsidRPr="00000000">
        <w:rPr>
          <w:rFonts w:ascii="Arial Unicode MS" w:cs="Arial Unicode MS" w:eastAsia="Arial Unicode MS" w:hAnsi="Arial Unicode MS"/>
          <w:rtl w:val="0"/>
        </w:rPr>
        <w:t xml:space="preserve">根据白皮书披露， Dentacoin 的路线图如下所示：</w:t>
      </w:r>
    </w:p>
    <w:p w:rsidR="00000000" w:rsidDel="00000000" w:rsidP="00000000" w:rsidRDefault="00000000" w:rsidRPr="00000000" w14:paraId="00000187">
      <w:pPr>
        <w:contextualSpacing w:val="0"/>
        <w:rPr/>
      </w:pPr>
      <w:r w:rsidDel="00000000" w:rsidR="00000000" w:rsidRPr="00000000">
        <w:rPr>
          <w:rtl w:val="0"/>
        </w:rPr>
      </w:r>
    </w:p>
    <w:tbl>
      <w:tblPr>
        <w:tblStyle w:val="Table5"/>
        <w:tblW w:w="83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3480"/>
        <w:gridCol w:w="3240"/>
        <w:tblGridChange w:id="0">
          <w:tblGrid>
            <w:gridCol w:w="1620"/>
            <w:gridCol w:w="3480"/>
            <w:gridCol w:w="3240"/>
          </w:tblGrid>
        </w:tblGridChange>
      </w:tblGrid>
      <w:tr>
        <w:tc>
          <w:tcPr>
            <w:shd w:fill="999999" w:val="clear"/>
            <w:tcMar>
              <w:top w:w="100.0" w:type="dxa"/>
              <w:left w:w="100.0" w:type="dxa"/>
              <w:bottom w:w="100.0" w:type="dxa"/>
              <w:right w:w="100.0" w:type="dxa"/>
            </w:tcMar>
            <w:vAlign w:val="center"/>
          </w:tcPr>
          <w:p w:rsidR="00000000" w:rsidDel="00000000" w:rsidP="00000000" w:rsidRDefault="00000000" w:rsidRPr="00000000" w14:paraId="00000188">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时间</w:t>
            </w:r>
          </w:p>
        </w:tc>
        <w:tc>
          <w:tcPr>
            <w:shd w:fill="999999" w:val="clear"/>
            <w:tcMar>
              <w:top w:w="100.0" w:type="dxa"/>
              <w:left w:w="100.0" w:type="dxa"/>
              <w:bottom w:w="100.0" w:type="dxa"/>
              <w:right w:w="100.0" w:type="dxa"/>
            </w:tcMar>
            <w:vAlign w:val="center"/>
          </w:tcPr>
          <w:p w:rsidR="00000000" w:rsidDel="00000000" w:rsidP="00000000" w:rsidRDefault="00000000" w:rsidRPr="00000000" w14:paraId="00000189">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生态体系规划</w:t>
            </w:r>
          </w:p>
        </w:tc>
        <w:tc>
          <w:tcPr>
            <w:shd w:fill="999999" w:val="clear"/>
            <w:tcMar>
              <w:top w:w="100.0" w:type="dxa"/>
              <w:left w:w="100.0" w:type="dxa"/>
              <w:bottom w:w="100.0" w:type="dxa"/>
              <w:right w:w="100.0" w:type="dxa"/>
            </w:tcMar>
            <w:vAlign w:val="center"/>
          </w:tcPr>
          <w:p w:rsidR="00000000" w:rsidDel="00000000" w:rsidP="00000000" w:rsidRDefault="00000000" w:rsidRPr="00000000" w14:paraId="0000018A">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落地情况</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8B">
            <w:pPr>
              <w:widowControl w:val="0"/>
              <w:spacing w:line="240" w:lineRule="auto"/>
              <w:contextualSpacing w:val="0"/>
              <w:jc w:val="center"/>
              <w:rPr/>
            </w:pPr>
            <w:r w:rsidDel="00000000" w:rsidR="00000000" w:rsidRPr="00000000">
              <w:rPr>
                <w:rtl w:val="0"/>
              </w:rPr>
              <w:t xml:space="preserve">2017.3.3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C">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Dentacoin 基金会成立</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D">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荷兰注册</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8E">
            <w:pPr>
              <w:widowControl w:val="0"/>
              <w:spacing w:line="240" w:lineRule="auto"/>
              <w:contextualSpacing w:val="0"/>
              <w:jc w:val="center"/>
              <w:rPr/>
            </w:pPr>
            <w:r w:rsidDel="00000000" w:rsidR="00000000" w:rsidRPr="00000000">
              <w:rPr>
                <w:rtl w:val="0"/>
              </w:rPr>
              <w:t xml:space="preserve">2017.5.20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F">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dentacoin.com v0.1 发布</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0">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属实</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91">
            <w:pPr>
              <w:widowControl w:val="0"/>
              <w:spacing w:line="240" w:lineRule="auto"/>
              <w:contextualSpacing w:val="0"/>
              <w:jc w:val="center"/>
              <w:rPr/>
            </w:pPr>
            <w:r w:rsidDel="00000000" w:rsidR="00000000" w:rsidRPr="00000000">
              <w:rPr>
                <w:rtl w:val="0"/>
              </w:rPr>
              <w:t xml:space="preserve">2017.8.8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2">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上线可信任评论平台的测试网络</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3">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轻微延期，已落地</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94">
            <w:pPr>
              <w:widowControl w:val="0"/>
              <w:spacing w:line="240" w:lineRule="auto"/>
              <w:contextualSpacing w:val="0"/>
              <w:jc w:val="center"/>
              <w:rPr/>
            </w:pPr>
            <w:r w:rsidDel="00000000" w:rsidR="00000000" w:rsidRPr="00000000">
              <w:rPr>
                <w:rtl w:val="0"/>
              </w:rPr>
              <w:t xml:space="preserve">2017.10.1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5">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首轮 Token 销售（3%）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6">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属实</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97">
            <w:pPr>
              <w:widowControl w:val="0"/>
              <w:spacing w:line="240" w:lineRule="auto"/>
              <w:contextualSpacing w:val="0"/>
              <w:jc w:val="center"/>
              <w:rPr/>
            </w:pPr>
            <w:r w:rsidDel="00000000" w:rsidR="00000000" w:rsidRPr="00000000">
              <w:rPr>
                <w:rtl w:val="0"/>
              </w:rPr>
              <w:t xml:space="preserve">2017 Q4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8">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可信任评论平台主网上线</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9">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2017.8.21 上线，上线测试网络4 天后上线主网，已落地</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9A">
            <w:pPr>
              <w:widowControl w:val="0"/>
              <w:spacing w:line="240" w:lineRule="auto"/>
              <w:contextualSpacing w:val="0"/>
              <w:jc w:val="center"/>
              <w:rPr/>
            </w:pPr>
            <w:r w:rsidDel="00000000" w:rsidR="00000000" w:rsidRPr="00000000">
              <w:rPr>
                <w:rtl w:val="0"/>
              </w:rPr>
              <w:t xml:space="preserve">2017 Q4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B">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DentaVox 市场调查平台</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C">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2017 年 11 月 alpha 测试版</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9D">
            <w:pPr>
              <w:widowControl w:val="0"/>
              <w:spacing w:line="240" w:lineRule="auto"/>
              <w:contextualSpacing w:val="0"/>
              <w:jc w:val="center"/>
              <w:rPr/>
            </w:pPr>
            <w:r w:rsidDel="00000000" w:rsidR="00000000" w:rsidRPr="00000000">
              <w:rPr>
                <w:rtl w:val="0"/>
              </w:rPr>
              <w:t xml:space="preserve">2018.5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E">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Dentacoin 集成平台</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F">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2018.3.21 与 civic（区块链技术分散的安全身份平台）集成</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A0">
            <w:pPr>
              <w:widowControl w:val="0"/>
              <w:spacing w:line="240" w:lineRule="auto"/>
              <w:contextualSpacing w:val="0"/>
              <w:jc w:val="center"/>
              <w:rPr/>
            </w:pPr>
            <w:r w:rsidDel="00000000" w:rsidR="00000000" w:rsidRPr="00000000">
              <w:rPr>
                <w:rtl w:val="0"/>
              </w:rPr>
              <w:t xml:space="preserve">2018 Q4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1">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Dentacoin Acsurance 测试网上线</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2">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待验证</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A3">
            <w:pPr>
              <w:widowControl w:val="0"/>
              <w:spacing w:line="240" w:lineRule="auto"/>
              <w:contextualSpacing w:val="0"/>
              <w:jc w:val="center"/>
              <w:rPr/>
            </w:pPr>
            <w:r w:rsidDel="00000000" w:rsidR="00000000" w:rsidRPr="00000000">
              <w:rPr>
                <w:rtl w:val="0"/>
              </w:rPr>
              <w:t xml:space="preserve">2019 Q3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4">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医疗数据库整合</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5">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待验证</w:t>
            </w:r>
          </w:p>
        </w:tc>
      </w:tr>
    </w:tbl>
    <w:p w:rsidR="00000000" w:rsidDel="00000000" w:rsidP="00000000" w:rsidRDefault="00000000" w:rsidRPr="00000000" w14:paraId="000001A6">
      <w:pPr>
        <w:contextualSpacing w:val="0"/>
        <w:rPr/>
      </w:pPr>
      <w:r w:rsidDel="00000000" w:rsidR="00000000" w:rsidRPr="00000000">
        <w:rPr>
          <w:rtl w:val="0"/>
        </w:rPr>
      </w:r>
    </w:p>
    <w:p w:rsidR="00000000" w:rsidDel="00000000" w:rsidP="00000000" w:rsidRDefault="00000000" w:rsidRPr="00000000" w14:paraId="000001A7">
      <w:pPr>
        <w:contextualSpacing w:val="0"/>
        <w:rPr/>
      </w:pPr>
      <w:r w:rsidDel="00000000" w:rsidR="00000000" w:rsidRPr="00000000">
        <w:rPr>
          <w:rFonts w:ascii="Arial Unicode MS" w:cs="Arial Unicode MS" w:eastAsia="Arial Unicode MS" w:hAnsi="Arial Unicode MS"/>
          <w:color w:val="579a78"/>
          <w:rtl w:val="0"/>
        </w:rPr>
        <w:t xml:space="preserve">标准共识分析：</w:t>
      </w:r>
      <w:r w:rsidDel="00000000" w:rsidR="00000000" w:rsidRPr="00000000">
        <w:rPr>
          <w:rtl w:val="0"/>
        </w:rPr>
      </w:r>
    </w:p>
    <w:p w:rsidR="00000000" w:rsidDel="00000000" w:rsidP="00000000" w:rsidRDefault="00000000" w:rsidRPr="00000000" w14:paraId="000001A8">
      <w:pPr>
        <w:contextualSpacing w:val="0"/>
        <w:rPr/>
      </w:pPr>
      <w:r w:rsidDel="00000000" w:rsidR="00000000" w:rsidRPr="00000000">
        <w:rPr>
          <w:rtl w:val="0"/>
        </w:rPr>
      </w:r>
    </w:p>
    <w:p w:rsidR="00000000" w:rsidDel="00000000" w:rsidP="00000000" w:rsidRDefault="00000000" w:rsidRPr="00000000" w14:paraId="000001A9">
      <w:pPr>
        <w:contextualSpacing w:val="0"/>
        <w:rPr/>
      </w:pPr>
      <w:r w:rsidDel="00000000" w:rsidR="00000000" w:rsidRPr="00000000">
        <w:rPr>
          <w:rFonts w:ascii="Arial Unicode MS" w:cs="Arial Unicode MS" w:eastAsia="Arial Unicode MS" w:hAnsi="Arial Unicode MS"/>
          <w:rtl w:val="0"/>
        </w:rPr>
        <w:t xml:space="preserve">Dentacoin 项目整体履约情况好，阶段性的开发目标均已落地，除可信任评论平台落地较规划时间点稍有延期外，2017 年第四季度开始相较路线图计划提前完成。</w:t>
      </w:r>
    </w:p>
    <w:p w:rsidR="00000000" w:rsidDel="00000000" w:rsidP="00000000" w:rsidRDefault="00000000" w:rsidRPr="00000000" w14:paraId="000001AA">
      <w:pPr>
        <w:contextualSpacing w:val="0"/>
        <w:rPr/>
      </w:pPr>
      <w:r w:rsidDel="00000000" w:rsidR="00000000" w:rsidRPr="00000000">
        <w:rPr>
          <w:rtl w:val="0"/>
        </w:rPr>
      </w:r>
    </w:p>
    <w:p w:rsidR="00000000" w:rsidDel="00000000" w:rsidP="00000000" w:rsidRDefault="00000000" w:rsidRPr="00000000" w14:paraId="000001AB">
      <w:pPr>
        <w:contextualSpacing w:val="0"/>
        <w:rPr/>
      </w:pPr>
      <w:r w:rsidDel="00000000" w:rsidR="00000000" w:rsidRPr="00000000">
        <w:rPr>
          <w:rFonts w:ascii="Arial Unicode MS" w:cs="Arial Unicode MS" w:eastAsia="Arial Unicode MS" w:hAnsi="Arial Unicode MS"/>
          <w:rtl w:val="0"/>
        </w:rPr>
        <w:t xml:space="preserve">目前已经上线的平台及应用一共有三个：</w:t>
        <w:br w:type="textWrapping"/>
        <w:br w:type="textWrapping"/>
        <w:t xml:space="preserve">1）可信评估平台：reviews.dentacoin.com</w:t>
        <w:br w:type="textWrapping"/>
        <w:br w:type="textWrapping"/>
        <w:t xml:space="preserve">2）调研平台：dentavox.dentacoin.com</w:t>
        <w:br w:type="textWrapping"/>
        <w:br w:type="textWrapping"/>
        <w:t xml:space="preserve">3）App：Dentacare - Health Training</w:t>
      </w:r>
    </w:p>
    <w:p w:rsidR="00000000" w:rsidDel="00000000" w:rsidP="00000000" w:rsidRDefault="00000000" w:rsidRPr="00000000" w14:paraId="000001AC">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0" w:lineRule="auto"/>
        <w:contextualSpacing w:val="0"/>
        <w:jc w:val="both"/>
        <w:rPr>
          <w:b w:val="1"/>
          <w:color w:val="579a78"/>
          <w:sz w:val="36"/>
          <w:szCs w:val="36"/>
        </w:rPr>
      </w:pPr>
      <w:bookmarkStart w:colFirst="0" w:colLast="0" w:name="_g3712453vtes" w:id="22"/>
      <w:bookmarkEnd w:id="22"/>
      <w:r w:rsidDel="00000000" w:rsidR="00000000" w:rsidRPr="00000000">
        <w:rPr>
          <w:rFonts w:ascii="Arial Unicode MS" w:cs="Arial Unicode MS" w:eastAsia="Arial Unicode MS" w:hAnsi="Arial Unicode MS"/>
          <w:b w:val="1"/>
          <w:color w:val="579a78"/>
          <w:sz w:val="36"/>
          <w:szCs w:val="36"/>
          <w:rtl w:val="0"/>
        </w:rPr>
        <w:t xml:space="preserve">项目信息披露义务</w:t>
      </w:r>
    </w:p>
    <w:p w:rsidR="00000000" w:rsidDel="00000000" w:rsidP="00000000" w:rsidRDefault="00000000" w:rsidRPr="00000000" w14:paraId="000001AD">
      <w:pPr>
        <w:contextualSpacing w:val="0"/>
        <w:rPr/>
      </w:pPr>
      <w:r w:rsidDel="00000000" w:rsidR="00000000" w:rsidRPr="00000000">
        <w:rPr>
          <w:rtl w:val="0"/>
        </w:rPr>
      </w:r>
    </w:p>
    <w:p w:rsidR="00000000" w:rsidDel="00000000" w:rsidP="00000000" w:rsidRDefault="00000000" w:rsidRPr="00000000" w14:paraId="000001AE">
      <w:pPr>
        <w:contextualSpacing w:val="0"/>
        <w:rPr/>
      </w:pPr>
      <w:r w:rsidDel="00000000" w:rsidR="00000000" w:rsidRPr="00000000">
        <w:rPr>
          <w:rFonts w:ascii="Arial Unicode MS" w:cs="Arial Unicode MS" w:eastAsia="Arial Unicode MS" w:hAnsi="Arial Unicode MS"/>
          <w:rtl w:val="0"/>
        </w:rPr>
        <w:t xml:space="preserve">1.Dentacoin 官网公布项目白皮书，并且近期有对白皮书进行更新。</w:t>
        <w:br w:type="textWrapping"/>
        <w:br w:type="textWrapping"/>
        <w:t xml:space="preserve">2.从项目官方 Medium 的披露中看 ，Dentacoin 已从 2017 年 12 月份开始建立起完善的周报制度，项目进展信息披露较为透明。</w:t>
        <w:br w:type="textWrapping"/>
        <w:br w:type="textWrapping"/>
        <w:t xml:space="preserve">3.Twitter、Facebook 对项目重要的活动及事件，有详细的报道，信息披露渠道较丰富。</w:t>
      </w:r>
    </w:p>
    <w:p w:rsidR="00000000" w:rsidDel="00000000" w:rsidP="00000000" w:rsidRDefault="00000000" w:rsidRPr="00000000" w14:paraId="000001AF">
      <w:pPr>
        <w:contextualSpacing w:val="0"/>
        <w:rPr/>
      </w:pPr>
      <w:r w:rsidDel="00000000" w:rsidR="00000000" w:rsidRPr="00000000">
        <w:rPr>
          <w:rFonts w:ascii="Arial Unicode MS" w:cs="Arial Unicode MS" w:eastAsia="Arial Unicode MS" w:hAnsi="Arial Unicode MS"/>
          <w:rtl w:val="0"/>
        </w:rPr>
        <w:br w:type="textWrapping"/>
        <w:t xml:space="preserve">4.官方未在公开渠道披露更多有关基金会建立的详细信息，治理结构较为不透明。</w:t>
        <w:br w:type="textWrapping"/>
      </w:r>
      <w:r w:rsidDel="00000000" w:rsidR="00000000" w:rsidRPr="00000000">
        <w:rPr>
          <w:rtl w:val="0"/>
        </w:rPr>
      </w:r>
    </w:p>
    <w:p w:rsidR="00000000" w:rsidDel="00000000" w:rsidP="00000000" w:rsidRDefault="00000000" w:rsidRPr="00000000" w14:paraId="000001B0">
      <w:pPr>
        <w:contextualSpacing w:val="0"/>
        <w:rPr>
          <w:color w:val="579a78"/>
        </w:rPr>
      </w:pPr>
      <w:r w:rsidDel="00000000" w:rsidR="00000000" w:rsidRPr="00000000">
        <w:rPr>
          <w:rFonts w:ascii="Arial Unicode MS" w:cs="Arial Unicode MS" w:eastAsia="Arial Unicode MS" w:hAnsi="Arial Unicode MS"/>
          <w:color w:val="579a78"/>
          <w:rtl w:val="0"/>
        </w:rPr>
        <w:t xml:space="preserve">标准共识分析：</w:t>
      </w:r>
    </w:p>
    <w:p w:rsidR="00000000" w:rsidDel="00000000" w:rsidP="00000000" w:rsidRDefault="00000000" w:rsidRPr="00000000" w14:paraId="000001B1">
      <w:pPr>
        <w:contextualSpacing w:val="0"/>
        <w:rPr/>
      </w:pPr>
      <w:r w:rsidDel="00000000" w:rsidR="00000000" w:rsidRPr="00000000">
        <w:rPr>
          <w:rtl w:val="0"/>
        </w:rPr>
      </w:r>
    </w:p>
    <w:p w:rsidR="00000000" w:rsidDel="00000000" w:rsidP="00000000" w:rsidRDefault="00000000" w:rsidRPr="00000000" w14:paraId="000001B2">
      <w:pPr>
        <w:contextualSpacing w:val="0"/>
        <w:rPr/>
      </w:pPr>
      <w:r w:rsidDel="00000000" w:rsidR="00000000" w:rsidRPr="00000000">
        <w:rPr>
          <w:rFonts w:ascii="Arial Unicode MS" w:cs="Arial Unicode MS" w:eastAsia="Arial Unicode MS" w:hAnsi="Arial Unicode MS"/>
          <w:rtl w:val="0"/>
        </w:rPr>
        <w:t xml:space="preserve">Dentacoin 官网及社交媒体通过一系列的介绍，让项目关注者、投资者了解 Dentacoin 进展情况，通过Twitter、 Facebook 对重要信息及时更新， 并且 Dentacoin 已在 Medium 上建立起相应的周报制度，按时对公众披露项目进展， 但项目方并未对其基金会的详细信息进行公开，Dentacoin 整体的信息披露制度良好。</w:t>
      </w:r>
    </w:p>
    <w:p w:rsidR="00000000" w:rsidDel="00000000" w:rsidP="00000000" w:rsidRDefault="00000000" w:rsidRPr="00000000" w14:paraId="000001B3">
      <w:pPr>
        <w:contextualSpacing w:val="0"/>
        <w:rPr/>
      </w:pPr>
      <w:r w:rsidDel="00000000" w:rsidR="00000000" w:rsidRPr="00000000">
        <w:rPr>
          <w:rtl w:val="0"/>
        </w:rPr>
      </w:r>
    </w:p>
    <w:p w:rsidR="00000000" w:rsidDel="00000000" w:rsidP="00000000" w:rsidRDefault="00000000" w:rsidRPr="00000000" w14:paraId="000001B4">
      <w:pPr>
        <w:pStyle w:val="Heading3"/>
        <w:spacing w:line="276" w:lineRule="auto"/>
        <w:contextualSpacing w:val="0"/>
        <w:rPr>
          <w:rFonts w:ascii="微软雅黑" w:cs="微软雅黑" w:eastAsia="微软雅黑" w:hAnsi="微软雅黑"/>
          <w:b w:val="1"/>
          <w:color w:val="579a78"/>
          <w:sz w:val="36"/>
          <w:szCs w:val="36"/>
        </w:rPr>
      </w:pPr>
      <w:r w:rsidDel="00000000" w:rsidR="00000000" w:rsidRPr="00000000">
        <w:rPr>
          <w:rFonts w:ascii="微软雅黑" w:cs="微软雅黑" w:eastAsia="微软雅黑" w:hAnsi="微软雅黑"/>
          <w:b w:val="1"/>
          <w:color w:val="579a78"/>
          <w:sz w:val="36"/>
          <w:szCs w:val="36"/>
          <w:rtl w:val="0"/>
        </w:rPr>
        <w:t xml:space="preserve">交易模块</w:t>
      </w:r>
    </w:p>
    <w:p w:rsidR="00000000" w:rsidDel="00000000" w:rsidP="00000000" w:rsidRDefault="00000000" w:rsidRPr="00000000" w14:paraId="000001B5">
      <w:pPr>
        <w:spacing w:line="276" w:lineRule="auto"/>
        <w:contextualSpacing w:val="0"/>
        <w:rPr/>
      </w:pPr>
      <w:r w:rsidDel="00000000" w:rsidR="00000000" w:rsidRPr="00000000">
        <w:rPr>
          <w:rtl w:val="0"/>
        </w:rPr>
      </w:r>
    </w:p>
    <w:p w:rsidR="00000000" w:rsidDel="00000000" w:rsidP="00000000" w:rsidRDefault="00000000" w:rsidRPr="00000000" w14:paraId="000001B6">
      <w:pPr>
        <w:pStyle w:val="Heading4"/>
        <w:spacing w:after="0" w:before="0" w:line="276" w:lineRule="auto"/>
        <w:contextualSpacing w:val="0"/>
        <w:rPr/>
      </w:pPr>
      <w:bookmarkStart w:colFirst="0" w:colLast="0" w:name="_gjdgxs" w:id="23"/>
      <w:bookmarkEnd w:id="23"/>
      <w:r w:rsidDel="00000000" w:rsidR="00000000" w:rsidRPr="00000000">
        <w:rPr>
          <w:rFonts w:ascii="微软雅黑" w:cs="微软雅黑" w:eastAsia="微软雅黑" w:hAnsi="微软雅黑"/>
          <w:b w:val="1"/>
          <w:color w:val="579a78"/>
          <w:sz w:val="22"/>
          <w:szCs w:val="22"/>
          <w:rtl w:val="0"/>
        </w:rPr>
        <w:t xml:space="preserve">价格表现</w:t>
      </w:r>
      <w:r w:rsidDel="00000000" w:rsidR="00000000" w:rsidRPr="00000000">
        <w:rPr>
          <w:rtl w:val="0"/>
        </w:rPr>
      </w:r>
    </w:p>
    <w:p w:rsidR="00000000" w:rsidDel="00000000" w:rsidP="00000000" w:rsidRDefault="00000000" w:rsidRPr="00000000" w14:paraId="000001B7">
      <w:pPr>
        <w:contextualSpacing w:val="0"/>
        <w:rPr/>
      </w:pPr>
      <w:r w:rsidDel="00000000" w:rsidR="00000000" w:rsidRPr="00000000">
        <w:rPr>
          <w:rtl w:val="0"/>
        </w:rPr>
      </w:r>
    </w:p>
    <w:tbl>
      <w:tblPr>
        <w:tblStyle w:val="Table6"/>
        <w:tblW w:w="558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2790"/>
        <w:tblGridChange w:id="0">
          <w:tblGrid>
            <w:gridCol w:w="2790"/>
            <w:gridCol w:w="2790"/>
          </w:tblGrid>
        </w:tblGridChange>
      </w:tblGrid>
      <w:tr>
        <w:trPr>
          <w:trHeight w:val="500" w:hRule="atLeast"/>
        </w:trPr>
        <w:tc>
          <w:tcPr>
            <w:shd w:fill="999999"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项目</w:t>
            </w:r>
          </w:p>
        </w:tc>
        <w:tc>
          <w:tcPr>
            <w:shd w:fill="999999"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数值</w:t>
            </w:r>
          </w:p>
        </w:tc>
      </w:tr>
      <w:tr>
        <w:trPr>
          <w:trHeight w:val="5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价格</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contextualSpacing w:val="0"/>
              <w:jc w:val="center"/>
              <w:rPr/>
            </w:pPr>
            <w:r w:rsidDel="00000000" w:rsidR="00000000" w:rsidRPr="00000000">
              <w:rPr>
                <w:rtl w:val="0"/>
              </w:rPr>
              <w:t xml:space="preserve">$ </w:t>
            </w:r>
            <w:r w:rsidDel="00000000" w:rsidR="00000000" w:rsidRPr="00000000">
              <w:rPr>
                <w:rFonts w:ascii="微软雅黑" w:cs="微软雅黑" w:eastAsia="微软雅黑" w:hAnsi="微软雅黑"/>
                <w:highlight w:val="white"/>
                <w:rtl w:val="0"/>
              </w:rPr>
              <w:t xml:space="preserve">0.000372 </w:t>
            </w:r>
            <w:r w:rsidDel="00000000" w:rsidR="00000000" w:rsidRPr="00000000">
              <w:rPr>
                <w:rtl w:val="0"/>
              </w:rPr>
            </w:r>
          </w:p>
        </w:tc>
      </w:tr>
      <w:tr>
        <w:trPr>
          <w:trHeight w:val="5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流通供给量</w:t>
            </w:r>
          </w:p>
        </w:tc>
        <w:tc>
          <w:tcPr>
            <w:tcBorders>
              <w:top w:color="000000" w:space="0" w:sz="8" w:val="single"/>
              <w:left w:color="000000" w:space="0" w:sz="8" w:val="single"/>
              <w:bottom w:color="000000" w:space="0" w:sz="8" w:val="single"/>
              <w:right w:color="000000" w:space="0" w:sz="8" w:val="single"/>
            </w:tcBorders>
            <w:tcMar>
              <w:top w:w="77.10236220472441" w:type="dxa"/>
              <w:left w:w="77.10236220472441" w:type="dxa"/>
              <w:bottom w:w="77.10236220472441" w:type="dxa"/>
              <w:right w:w="77.10236220472441" w:type="dxa"/>
            </w:tcMar>
          </w:tcPr>
          <w:p w:rsidR="00000000" w:rsidDel="00000000" w:rsidP="00000000" w:rsidRDefault="00000000" w:rsidRPr="00000000" w14:paraId="000001BD">
            <w:pPr>
              <w:spacing w:line="276" w:lineRule="auto"/>
              <w:contextualSpacing w:val="0"/>
              <w:jc w:val="center"/>
              <w:rPr/>
            </w:pPr>
            <w:r w:rsidDel="00000000" w:rsidR="00000000" w:rsidRPr="00000000">
              <w:rPr>
                <w:highlight w:val="white"/>
                <w:rtl w:val="0"/>
              </w:rPr>
              <w:t xml:space="preserve">325,226,613,094</w:t>
            </w:r>
            <w:r w:rsidDel="00000000" w:rsidR="00000000" w:rsidRPr="00000000">
              <w:rPr>
                <w:rtl w:val="0"/>
              </w:rPr>
            </w:r>
          </w:p>
        </w:tc>
      </w:tr>
      <w:tr>
        <w:trPr>
          <w:trHeight w:val="5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总供给量</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spacing w:line="276" w:lineRule="auto"/>
              <w:contextualSpacing w:val="0"/>
              <w:jc w:val="center"/>
              <w:rPr/>
            </w:pPr>
            <w:r w:rsidDel="00000000" w:rsidR="00000000" w:rsidRPr="00000000">
              <w:rPr>
                <w:color w:val="333333"/>
                <w:highlight w:val="white"/>
                <w:rtl w:val="0"/>
              </w:rPr>
              <w:t xml:space="preserve">8,000,000,000,000</w:t>
            </w:r>
            <w:r w:rsidDel="00000000" w:rsidR="00000000" w:rsidRPr="00000000">
              <w:rPr>
                <w:rtl w:val="0"/>
              </w:rPr>
            </w:r>
          </w:p>
        </w:tc>
      </w:tr>
      <w:tr>
        <w:trPr>
          <w:trHeight w:val="5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流通率</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contextualSpacing w:val="0"/>
              <w:jc w:val="center"/>
              <w:rPr/>
            </w:pPr>
            <w:r w:rsidDel="00000000" w:rsidR="00000000" w:rsidRPr="00000000">
              <w:rPr>
                <w:rtl w:val="0"/>
              </w:rPr>
              <w:t xml:space="preserve">4.07%</w:t>
            </w:r>
          </w:p>
        </w:tc>
      </w:tr>
      <w:tr>
        <w:trPr>
          <w:trHeight w:val="5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流通市值</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spacing w:line="276" w:lineRule="auto"/>
              <w:contextualSpacing w:val="0"/>
              <w:jc w:val="center"/>
              <w:rPr/>
            </w:pPr>
            <w:r w:rsidDel="00000000" w:rsidR="00000000" w:rsidRPr="00000000">
              <w:rPr>
                <w:rtl w:val="0"/>
              </w:rPr>
              <w:t xml:space="preserve">$ </w:t>
            </w:r>
            <w:r w:rsidDel="00000000" w:rsidR="00000000" w:rsidRPr="00000000">
              <w:rPr>
                <w:rFonts w:ascii="Arimo" w:cs="Arimo" w:eastAsia="Arimo" w:hAnsi="Arimo"/>
                <w:rtl w:val="0"/>
              </w:rPr>
              <w:t xml:space="preserve">120,984,300</w:t>
            </w:r>
            <w:r w:rsidDel="00000000" w:rsidR="00000000" w:rsidRPr="00000000">
              <w:rPr>
                <w:rtl w:val="0"/>
              </w:rPr>
            </w:r>
          </w:p>
        </w:tc>
      </w:tr>
      <w:tr>
        <w:trPr>
          <w:trHeight w:val="5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市值</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spacing w:line="276" w:lineRule="auto"/>
              <w:contextualSpacing w:val="0"/>
              <w:jc w:val="center"/>
              <w:rPr/>
            </w:pPr>
            <w:r w:rsidDel="00000000" w:rsidR="00000000" w:rsidRPr="00000000">
              <w:rPr>
                <w:rtl w:val="0"/>
              </w:rPr>
              <w:t xml:space="preserve">$ </w:t>
            </w:r>
            <w:r w:rsidDel="00000000" w:rsidR="00000000" w:rsidRPr="00000000">
              <w:rPr>
                <w:rFonts w:ascii="Arimo" w:cs="Arimo" w:eastAsia="Arimo" w:hAnsi="Arimo"/>
                <w:rtl w:val="0"/>
              </w:rPr>
              <w:t xml:space="preserve">2,976,000,000</w:t>
            </w:r>
            <w:r w:rsidDel="00000000" w:rsidR="00000000" w:rsidRPr="00000000">
              <w:rPr>
                <w:rtl w:val="0"/>
              </w:rPr>
            </w:r>
          </w:p>
        </w:tc>
      </w:tr>
    </w:tbl>
    <w:p w:rsidR="00000000" w:rsidDel="00000000" w:rsidP="00000000" w:rsidRDefault="00000000" w:rsidRPr="00000000" w14:paraId="000001C6">
      <w:pPr>
        <w:contextualSpacing w:val="0"/>
        <w:jc w:val="center"/>
        <w:rPr/>
      </w:pPr>
      <w:r w:rsidDel="00000000" w:rsidR="00000000" w:rsidRPr="00000000">
        <w:rPr>
          <w:rFonts w:ascii="Arial Unicode MS" w:cs="Arial Unicode MS" w:eastAsia="Arial Unicode MS" w:hAnsi="Arial Unicode MS"/>
          <w:i w:val="1"/>
          <w:sz w:val="20"/>
          <w:szCs w:val="20"/>
          <w:rtl w:val="0"/>
        </w:rPr>
        <w:t xml:space="preserve">资料来源：Coinmarketcap，数据截止时间：2018 年 8 月 20 日，SNC 分析部</w:t>
      </w:r>
      <w:r w:rsidDel="00000000" w:rsidR="00000000" w:rsidRPr="00000000">
        <w:rPr>
          <w:rtl w:val="0"/>
        </w:rPr>
      </w:r>
    </w:p>
    <w:p w:rsidR="00000000" w:rsidDel="00000000" w:rsidP="00000000" w:rsidRDefault="00000000" w:rsidRPr="00000000" w14:paraId="000001C7">
      <w:pPr>
        <w:contextualSpacing w:val="0"/>
        <w:rPr/>
      </w:pPr>
      <w:r w:rsidDel="00000000" w:rsidR="00000000" w:rsidRPr="00000000">
        <w:rPr>
          <w:rtl w:val="0"/>
        </w:rPr>
      </w:r>
    </w:p>
    <w:tbl>
      <w:tblPr>
        <w:tblStyle w:val="Table7"/>
        <w:tblW w:w="90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5"/>
        <w:gridCol w:w="2257.5"/>
        <w:gridCol w:w="2257.5"/>
        <w:gridCol w:w="2257.5"/>
        <w:tblGridChange w:id="0">
          <w:tblGrid>
            <w:gridCol w:w="2257.5"/>
            <w:gridCol w:w="2257.5"/>
            <w:gridCol w:w="2257.5"/>
            <w:gridCol w:w="2257.5"/>
          </w:tblGrid>
        </w:tblGridChange>
      </w:tblGrid>
      <w:tr>
        <w:trPr>
          <w:trHeight w:val="500" w:hRule="atLeast"/>
        </w:trPr>
        <w:tc>
          <w:tcPr>
            <w:shd w:fill="999999"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交易所</w:t>
            </w:r>
          </w:p>
        </w:tc>
        <w:tc>
          <w:tcPr>
            <w:shd w:fill="999999"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交易对</w:t>
            </w:r>
          </w:p>
        </w:tc>
        <w:tc>
          <w:tcPr>
            <w:shd w:fill="999999"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交易对占比（%）</w:t>
            </w:r>
          </w:p>
        </w:tc>
        <w:tc>
          <w:tcPr>
            <w:shd w:fill="999999"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交易所占比（%）</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contextualSpacing w:val="0"/>
              <w:jc w:val="center"/>
              <w:rPr/>
            </w:pPr>
            <w:r w:rsidDel="00000000" w:rsidR="00000000" w:rsidRPr="00000000">
              <w:rPr>
                <w:rtl w:val="0"/>
              </w:rPr>
            </w:r>
          </w:p>
          <w:p w:rsidR="00000000" w:rsidDel="00000000" w:rsidP="00000000" w:rsidRDefault="00000000" w:rsidRPr="00000000" w14:paraId="000001CD">
            <w:pPr>
              <w:widowControl w:val="0"/>
              <w:spacing w:line="240" w:lineRule="auto"/>
              <w:contextualSpacing w:val="0"/>
              <w:jc w:val="center"/>
              <w:rPr/>
            </w:pPr>
            <w:r w:rsidDel="00000000" w:rsidR="00000000" w:rsidRPr="00000000">
              <w:rPr>
                <w:rtl w:val="0"/>
              </w:rPr>
            </w:r>
          </w:p>
          <w:p w:rsidR="00000000" w:rsidDel="00000000" w:rsidP="00000000" w:rsidRDefault="00000000" w:rsidRPr="00000000" w14:paraId="000001CE">
            <w:pPr>
              <w:widowControl w:val="0"/>
              <w:spacing w:line="240" w:lineRule="auto"/>
              <w:contextualSpacing w:val="0"/>
              <w:jc w:val="center"/>
              <w:rPr/>
            </w:pPr>
            <w:r w:rsidDel="00000000" w:rsidR="00000000" w:rsidRPr="00000000">
              <w:rPr>
                <w:rtl w:val="0"/>
              </w:rPr>
              <w:t xml:space="preserve">HitBTC</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contextualSpacing w:val="0"/>
              <w:jc w:val="center"/>
              <w:rPr/>
            </w:pPr>
            <w:r w:rsidDel="00000000" w:rsidR="00000000" w:rsidRPr="00000000">
              <w:rPr>
                <w:rtl w:val="0"/>
              </w:rPr>
              <w:t xml:space="preserve">DCN/ETH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0">
            <w:pPr>
              <w:widowControl w:val="0"/>
              <w:spacing w:line="240" w:lineRule="auto"/>
              <w:contextualSpacing w:val="0"/>
              <w:jc w:val="center"/>
              <w:rPr/>
            </w:pPr>
            <w:r w:rsidDel="00000000" w:rsidR="00000000" w:rsidRPr="00000000">
              <w:rPr>
                <w:rtl w:val="0"/>
              </w:rPr>
              <w:t xml:space="preserve">41.95%</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1D1">
            <w:pPr>
              <w:widowControl w:val="0"/>
              <w:spacing w:line="240" w:lineRule="auto"/>
              <w:contextualSpacing w:val="0"/>
              <w:jc w:val="center"/>
              <w:rPr/>
            </w:pPr>
            <w:r w:rsidDel="00000000" w:rsidR="00000000" w:rsidRPr="00000000">
              <w:rPr>
                <w:rtl w:val="0"/>
              </w:rPr>
              <w:t xml:space="preserve">91.93%</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after="0" w:before="0" w:line="240" w:lineRule="auto"/>
              <w:ind w:left="0" w:firstLine="0"/>
              <w:contextualSpacing w:val="0"/>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D3">
            <w:pPr>
              <w:widowControl w:val="0"/>
              <w:spacing w:line="240" w:lineRule="auto"/>
              <w:contextualSpacing w:val="0"/>
              <w:jc w:val="center"/>
              <w:rPr/>
            </w:pPr>
            <w:r w:rsidDel="00000000" w:rsidR="00000000" w:rsidRPr="00000000">
              <w:rPr>
                <w:rtl w:val="0"/>
              </w:rPr>
              <w:t xml:space="preserve">DCN/BTC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4">
            <w:pPr>
              <w:widowControl w:val="0"/>
              <w:spacing w:line="240" w:lineRule="auto"/>
              <w:contextualSpacing w:val="0"/>
              <w:jc w:val="center"/>
              <w:rPr/>
            </w:pPr>
            <w:r w:rsidDel="00000000" w:rsidR="00000000" w:rsidRPr="00000000">
              <w:rPr>
                <w:rtl w:val="0"/>
              </w:rPr>
              <w:t xml:space="preserve">38.35%</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D5">
            <w:pPr>
              <w:spacing w:after="0" w:before="0" w:line="240" w:lineRule="auto"/>
              <w:ind w:left="0" w:firstLine="0"/>
              <w:contextualSpacing w:val="0"/>
              <w:rPr/>
            </w:pPr>
            <w:r w:rsidDel="00000000" w:rsidR="00000000" w:rsidRPr="00000000">
              <w:rPr>
                <w:rtl w:val="0"/>
              </w:rPr>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after="0" w:before="0" w:line="240" w:lineRule="auto"/>
              <w:ind w:left="0" w:firstLine="0"/>
              <w:contextualSpacing w:val="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contextualSpacing w:val="0"/>
              <w:jc w:val="center"/>
              <w:rPr/>
            </w:pPr>
            <w:r w:rsidDel="00000000" w:rsidR="00000000" w:rsidRPr="00000000">
              <w:rPr>
                <w:rtl w:val="0"/>
              </w:rPr>
              <w:t xml:space="preserve">DCN/USDT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D8">
            <w:pPr>
              <w:widowControl w:val="0"/>
              <w:spacing w:line="240" w:lineRule="auto"/>
              <w:contextualSpacing w:val="0"/>
              <w:jc w:val="center"/>
              <w:rPr/>
            </w:pPr>
            <w:r w:rsidDel="00000000" w:rsidR="00000000" w:rsidRPr="00000000">
              <w:rPr>
                <w:rtl w:val="0"/>
              </w:rPr>
              <w:t xml:space="preserve">11.63%</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D9">
            <w:pPr>
              <w:spacing w:after="0" w:before="0" w:line="240" w:lineRule="auto"/>
              <w:ind w:left="0" w:firstLine="0"/>
              <w:contextualSpacing w:val="0"/>
              <w:rPr/>
            </w:pPr>
            <w:r w:rsidDel="00000000" w:rsidR="00000000" w:rsidRPr="00000000">
              <w:rPr>
                <w:rtl w:val="0"/>
              </w:rPr>
            </w:r>
          </w:p>
        </w:tc>
      </w:tr>
      <w:tr>
        <w:trPr>
          <w:trHeight w:val="420" w:hRule="atLeast"/>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DA">
            <w:pPr>
              <w:contextualSpacing w:val="0"/>
              <w:rPr/>
            </w:pPr>
            <w:r w:rsidDel="00000000" w:rsidR="00000000" w:rsidRPr="00000000">
              <w:rPr>
                <w:rFonts w:ascii="Arial Unicode MS" w:cs="Arial Unicode MS" w:eastAsia="Arial Unicode MS" w:hAnsi="Arial Unicode MS"/>
                <w:rtl w:val="0"/>
              </w:rPr>
              <w:t xml:space="preserve">共登陆 5 家交易所，成交主要集中于 1 家交易所，</w:t>
            </w:r>
            <w:r w:rsidDel="00000000" w:rsidR="00000000" w:rsidRPr="00000000">
              <w:rPr>
                <w:rFonts w:ascii="微软雅黑" w:cs="微软雅黑" w:eastAsia="微软雅黑" w:hAnsi="微软雅黑"/>
                <w:rtl w:val="0"/>
              </w:rPr>
              <w:t xml:space="preserve">市值排名第 59 位，交易所覆盖率较低,市场影响力较低。</w:t>
            </w:r>
            <w:r w:rsidDel="00000000" w:rsidR="00000000" w:rsidRPr="00000000">
              <w:rPr>
                <w:rFonts w:ascii="Arial Unicode MS" w:cs="Arial Unicode MS" w:eastAsia="Arial Unicode MS" w:hAnsi="Arial Unicode MS"/>
                <w:rtl w:val="0"/>
              </w:rPr>
              <w:t xml:space="preserve">注：剩余交易所合计占总成交量的 </w:t>
            </w:r>
            <w:r w:rsidDel="00000000" w:rsidR="00000000" w:rsidRPr="00000000">
              <w:rPr>
                <w:rFonts w:ascii="Arimo" w:cs="Arimo" w:eastAsia="Arimo" w:hAnsi="Arimo"/>
                <w:rtl w:val="0"/>
              </w:rPr>
              <w:t xml:space="preserve">8.07</w:t>
            </w:r>
            <w:r w:rsidDel="00000000" w:rsidR="00000000" w:rsidRPr="00000000">
              <w:rPr>
                <w:rFonts w:ascii="Arial Unicode MS" w:cs="Arial Unicode MS" w:eastAsia="Arial Unicode MS" w:hAnsi="Arial Unicode MS"/>
                <w:rtl w:val="0"/>
              </w:rPr>
              <w:t xml:space="preserve">%（交易量占比不足 1% 不予显示）</w:t>
            </w:r>
            <w:r w:rsidDel="00000000" w:rsidR="00000000" w:rsidRPr="00000000">
              <w:rPr>
                <w:rtl w:val="0"/>
              </w:rPr>
            </w:r>
          </w:p>
        </w:tc>
      </w:tr>
    </w:tbl>
    <w:p w:rsidR="00000000" w:rsidDel="00000000" w:rsidP="00000000" w:rsidRDefault="00000000" w:rsidRPr="00000000" w14:paraId="000001DE">
      <w:pPr>
        <w:contextualSpacing w:val="0"/>
        <w:jc w:val="center"/>
        <w:rPr>
          <w:i w:val="1"/>
          <w:sz w:val="20"/>
          <w:szCs w:val="20"/>
        </w:rPr>
      </w:pPr>
      <w:r w:rsidDel="00000000" w:rsidR="00000000" w:rsidRPr="00000000">
        <w:rPr>
          <w:rFonts w:ascii="Arial Unicode MS" w:cs="Arial Unicode MS" w:eastAsia="Arial Unicode MS" w:hAnsi="Arial Unicode MS"/>
          <w:i w:val="1"/>
          <w:sz w:val="20"/>
          <w:szCs w:val="20"/>
          <w:rtl w:val="0"/>
        </w:rPr>
        <w:t xml:space="preserve">资料来源：Coinmarketcap，数据截止时间：2018 年 8 月 20 日，SNC 分析部</w:t>
      </w:r>
    </w:p>
    <w:p w:rsidR="00000000" w:rsidDel="00000000" w:rsidP="00000000" w:rsidRDefault="00000000" w:rsidRPr="00000000" w14:paraId="000001DF">
      <w:pPr>
        <w:contextualSpacing w:val="0"/>
        <w:rPr/>
      </w:pPr>
      <w:r w:rsidDel="00000000" w:rsidR="00000000" w:rsidRPr="00000000">
        <w:rPr>
          <w:rtl w:val="0"/>
        </w:rPr>
      </w:r>
    </w:p>
    <w:p w:rsidR="00000000" w:rsidDel="00000000" w:rsidP="00000000" w:rsidRDefault="00000000" w:rsidRPr="00000000" w14:paraId="000001E0">
      <w:pPr>
        <w:contextualSpacing w:val="0"/>
        <w:rPr/>
      </w:pPr>
      <w:r w:rsidDel="00000000" w:rsidR="00000000" w:rsidRPr="00000000">
        <w:rPr>
          <w:rtl w:val="0"/>
        </w:rPr>
      </w:r>
    </w:p>
    <w:p w:rsidR="00000000" w:rsidDel="00000000" w:rsidP="00000000" w:rsidRDefault="00000000" w:rsidRPr="00000000" w14:paraId="000001E1">
      <w:pPr>
        <w:contextualSpacing w:val="0"/>
        <w:rPr/>
      </w:pPr>
      <w:r w:rsidDel="00000000" w:rsidR="00000000" w:rsidRPr="00000000">
        <w:rPr>
          <w:rtl w:val="0"/>
        </w:rPr>
      </w:r>
    </w:p>
    <w:p w:rsidR="00000000" w:rsidDel="00000000" w:rsidP="00000000" w:rsidRDefault="00000000" w:rsidRPr="00000000" w14:paraId="000001E2">
      <w:pPr>
        <w:contextualSpacing w:val="0"/>
        <w:rPr/>
      </w:pPr>
      <w:r w:rsidDel="00000000" w:rsidR="00000000" w:rsidRPr="00000000">
        <w:rPr>
          <w:rtl w:val="0"/>
        </w:rPr>
      </w:r>
    </w:p>
    <w:p w:rsidR="00000000" w:rsidDel="00000000" w:rsidP="00000000" w:rsidRDefault="00000000" w:rsidRPr="00000000" w14:paraId="000001E3">
      <w:pPr>
        <w:contextualSpacing w:val="0"/>
        <w:rPr/>
      </w:pPr>
      <w:r w:rsidDel="00000000" w:rsidR="00000000" w:rsidRPr="00000000">
        <w:rPr>
          <w:rtl w:val="0"/>
        </w:rPr>
      </w:r>
    </w:p>
    <w:tbl>
      <w:tblPr>
        <w:tblStyle w:val="Table8"/>
        <w:tblW w:w="592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62.5"/>
        <w:gridCol w:w="2962.5"/>
        <w:tblGridChange w:id="0">
          <w:tblGrid>
            <w:gridCol w:w="2962.5"/>
            <w:gridCol w:w="2962.5"/>
          </w:tblGrid>
        </w:tblGridChange>
      </w:tblGrid>
      <w:tr>
        <w:trPr>
          <w:trHeight w:val="500" w:hRule="atLeast"/>
        </w:trPr>
        <w:tc>
          <w:tcPr>
            <w:shd w:fill="999999"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热门交易对</w:t>
            </w:r>
          </w:p>
        </w:tc>
        <w:tc>
          <w:tcPr>
            <w:shd w:fill="999999"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总成交量占比</w:t>
            </w:r>
          </w:p>
        </w:tc>
      </w:tr>
      <w:tr>
        <w:trPr>
          <w:trHeight w:val="5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contextualSpacing w:val="0"/>
              <w:jc w:val="center"/>
              <w:rPr/>
            </w:pPr>
            <w:r w:rsidDel="00000000" w:rsidR="00000000" w:rsidRPr="00000000">
              <w:rPr>
                <w:rtl w:val="0"/>
              </w:rPr>
              <w:t xml:space="preserve">DCN/ETH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contextualSpacing w:val="0"/>
              <w:jc w:val="center"/>
              <w:rPr/>
            </w:pPr>
            <w:r w:rsidDel="00000000" w:rsidR="00000000" w:rsidRPr="00000000">
              <w:rPr>
                <w:rtl w:val="0"/>
              </w:rPr>
              <w:t xml:space="preserve">44.65%</w:t>
            </w:r>
          </w:p>
        </w:tc>
      </w:tr>
      <w:tr>
        <w:trPr>
          <w:trHeight w:val="5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contextualSpacing w:val="0"/>
              <w:jc w:val="center"/>
              <w:rPr/>
            </w:pPr>
            <w:r w:rsidDel="00000000" w:rsidR="00000000" w:rsidRPr="00000000">
              <w:rPr>
                <w:rtl w:val="0"/>
              </w:rPr>
              <w:t xml:space="preserve">DCN/BTC</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contextualSpacing w:val="0"/>
              <w:jc w:val="center"/>
              <w:rPr/>
            </w:pPr>
            <w:r w:rsidDel="00000000" w:rsidR="00000000" w:rsidRPr="00000000">
              <w:rPr>
                <w:rtl w:val="0"/>
              </w:rPr>
              <w:t xml:space="preserve">42.35%</w:t>
            </w:r>
          </w:p>
        </w:tc>
      </w:tr>
      <w:tr>
        <w:trPr>
          <w:trHeight w:val="5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contextualSpacing w:val="0"/>
              <w:jc w:val="center"/>
              <w:rPr/>
            </w:pPr>
            <w:r w:rsidDel="00000000" w:rsidR="00000000" w:rsidRPr="00000000">
              <w:rPr>
                <w:rtl w:val="0"/>
              </w:rPr>
              <w:t xml:space="preserve">DCN/USDT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contextualSpacing w:val="0"/>
              <w:jc w:val="center"/>
              <w:rPr/>
            </w:pPr>
            <w:r w:rsidDel="00000000" w:rsidR="00000000" w:rsidRPr="00000000">
              <w:rPr>
                <w:rtl w:val="0"/>
              </w:rPr>
              <w:t xml:space="preserve">12.66%</w:t>
            </w:r>
          </w:p>
        </w:tc>
      </w:tr>
      <w:tr>
        <w:trPr>
          <w:trHeight w:val="50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EC">
            <w:pPr>
              <w:contextualSpacing w:val="0"/>
              <w:jc w:val="center"/>
              <w:rPr/>
            </w:pPr>
            <w:r w:rsidDel="00000000" w:rsidR="00000000" w:rsidRPr="00000000">
              <w:rPr>
                <w:rFonts w:ascii="Arial Unicode MS" w:cs="Arial Unicode MS" w:eastAsia="Arial Unicode MS" w:hAnsi="Arial Unicode MS"/>
                <w:rtl w:val="0"/>
              </w:rPr>
              <w:t xml:space="preserve">共有 5  种交易对，热门交易对 3 种，</w:t>
            </w:r>
            <w:r w:rsidDel="00000000" w:rsidR="00000000" w:rsidRPr="00000000">
              <w:rPr>
                <w:rFonts w:ascii="微软雅黑" w:cs="微软雅黑" w:eastAsia="微软雅黑" w:hAnsi="微软雅黑"/>
                <w:rtl w:val="0"/>
              </w:rPr>
              <w:t xml:space="preserve">交易对较少。</w:t>
            </w:r>
            <w:r w:rsidDel="00000000" w:rsidR="00000000" w:rsidRPr="00000000">
              <w:rPr>
                <w:rtl w:val="0"/>
              </w:rPr>
            </w:r>
          </w:p>
        </w:tc>
      </w:tr>
    </w:tbl>
    <w:p w:rsidR="00000000" w:rsidDel="00000000" w:rsidP="00000000" w:rsidRDefault="00000000" w:rsidRPr="00000000" w14:paraId="000001EE">
      <w:pPr>
        <w:spacing w:line="276" w:lineRule="auto"/>
        <w:contextualSpacing w:val="0"/>
        <w:jc w:val="center"/>
        <w:rPr/>
      </w:pPr>
      <w:r w:rsidDel="00000000" w:rsidR="00000000" w:rsidRPr="00000000">
        <w:rPr>
          <w:rFonts w:ascii="Arial Unicode MS" w:cs="Arial Unicode MS" w:eastAsia="Arial Unicode MS" w:hAnsi="Arial Unicode MS"/>
          <w:i w:val="1"/>
          <w:sz w:val="20"/>
          <w:szCs w:val="20"/>
          <w:rtl w:val="0"/>
        </w:rPr>
        <w:t xml:space="preserve">资料来源：Coinmarketcap，数据截止时间：2018 年 8 月 20 日，SNC 分析部</w:t>
      </w:r>
      <w:r w:rsidDel="00000000" w:rsidR="00000000" w:rsidRPr="00000000">
        <w:rPr>
          <w:rtl w:val="0"/>
        </w:rPr>
        <w:t xml:space="preserve"> </w:t>
      </w:r>
    </w:p>
    <w:p w:rsidR="00000000" w:rsidDel="00000000" w:rsidP="00000000" w:rsidRDefault="00000000" w:rsidRPr="00000000" w14:paraId="000001EF">
      <w:pPr>
        <w:contextualSpacing w:val="0"/>
        <w:jc w:val="center"/>
        <w:rPr>
          <w:highlight w:val="white"/>
        </w:rPr>
      </w:pPr>
      <w:r w:rsidDel="00000000" w:rsidR="00000000" w:rsidRPr="00000000">
        <w:rPr>
          <w:rtl w:val="0"/>
        </w:rPr>
      </w:r>
    </w:p>
    <w:p w:rsidR="00000000" w:rsidDel="00000000" w:rsidP="00000000" w:rsidRDefault="00000000" w:rsidRPr="00000000" w14:paraId="000001F0">
      <w:pPr>
        <w:spacing w:line="276" w:lineRule="auto"/>
        <w:contextualSpacing w:val="0"/>
        <w:jc w:val="center"/>
        <w:rPr/>
      </w:pPr>
      <w:r w:rsidDel="00000000" w:rsidR="00000000" w:rsidRPr="00000000">
        <w:rPr>
          <w:rFonts w:ascii="微软雅黑" w:cs="微软雅黑" w:eastAsia="微软雅黑" w:hAnsi="微软雅黑"/>
          <w:rtl w:val="0"/>
        </w:rPr>
        <w:t xml:space="preserve">  </w:t>
      </w:r>
      <w:r w:rsidDel="00000000" w:rsidR="00000000" w:rsidRPr="00000000">
        <w:rPr/>
        <w:drawing>
          <wp:inline distB="114300" distT="114300" distL="114300" distR="114300">
            <wp:extent cx="4299188" cy="2574150"/>
            <wp:effectExtent b="0" l="0" r="0" t="0"/>
            <wp:docPr id="18" name="image42.png"/>
            <a:graphic>
              <a:graphicData uri="http://schemas.openxmlformats.org/drawingml/2006/picture">
                <pic:pic>
                  <pic:nvPicPr>
                    <pic:cNvPr id="0" name="image42.png"/>
                    <pic:cNvPicPr preferRelativeResize="0"/>
                  </pic:nvPicPr>
                  <pic:blipFill>
                    <a:blip r:embed="rId21"/>
                    <a:srcRect b="0" l="0" r="0" t="0"/>
                    <a:stretch>
                      <a:fillRect/>
                    </a:stretch>
                  </pic:blipFill>
                  <pic:spPr>
                    <a:xfrm>
                      <a:off x="0" y="0"/>
                      <a:ext cx="4299188" cy="257415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spacing w:line="276" w:lineRule="auto"/>
        <w:contextualSpacing w:val="0"/>
        <w:jc w:val="center"/>
        <w:rPr/>
      </w:pPr>
      <w:r w:rsidDel="00000000" w:rsidR="00000000" w:rsidRPr="00000000">
        <w:rPr>
          <w:rFonts w:ascii="Arial Unicode MS" w:cs="Arial Unicode MS" w:eastAsia="Arial Unicode MS" w:hAnsi="Arial Unicode MS"/>
          <w:i w:val="1"/>
          <w:sz w:val="20"/>
          <w:szCs w:val="20"/>
          <w:rtl w:val="0"/>
        </w:rPr>
        <w:t xml:space="preserve">资料来源：Coinmarketcap，数据截止时间：2018 年 8 月 20 日，SNC 分析部</w:t>
      </w:r>
      <w:r w:rsidDel="00000000" w:rsidR="00000000" w:rsidRPr="00000000">
        <w:rPr>
          <w:rtl w:val="0"/>
        </w:rPr>
        <w:t xml:space="preserve"> </w:t>
      </w:r>
    </w:p>
    <w:p w:rsidR="00000000" w:rsidDel="00000000" w:rsidP="00000000" w:rsidRDefault="00000000" w:rsidRPr="00000000" w14:paraId="000001F2">
      <w:pPr>
        <w:spacing w:line="276" w:lineRule="auto"/>
        <w:contextualSpacing w:val="0"/>
        <w:jc w:val="center"/>
        <w:rPr/>
      </w:pPr>
      <w:r w:rsidDel="00000000" w:rsidR="00000000" w:rsidRPr="00000000">
        <w:rPr>
          <w:rtl w:val="0"/>
        </w:rPr>
      </w:r>
    </w:p>
    <w:p w:rsidR="00000000" w:rsidDel="00000000" w:rsidP="00000000" w:rsidRDefault="00000000" w:rsidRPr="00000000" w14:paraId="000001F3">
      <w:pPr>
        <w:spacing w:line="276" w:lineRule="auto"/>
        <w:contextualSpacing w:val="0"/>
        <w:rPr/>
      </w:pPr>
      <w:r w:rsidDel="00000000" w:rsidR="00000000" w:rsidRPr="00000000">
        <w:rPr>
          <w:rFonts w:ascii="微软雅黑" w:cs="微软雅黑" w:eastAsia="微软雅黑" w:hAnsi="微软雅黑"/>
          <w:rtl w:val="0"/>
        </w:rPr>
        <w:t xml:space="preserve">近 30 个交易日。日涨跌幅超 10%</w:t>
      </w:r>
      <w:r w:rsidDel="00000000" w:rsidR="00000000" w:rsidRPr="00000000">
        <w:rPr>
          <w:rFonts w:ascii="Arimo" w:cs="Arimo" w:eastAsia="Arimo" w:hAnsi="Arimo"/>
          <w:rtl w:val="0"/>
        </w:rPr>
        <w:t xml:space="preserve"> </w:t>
      </w:r>
      <w:r w:rsidDel="00000000" w:rsidR="00000000" w:rsidRPr="00000000">
        <w:rPr>
          <w:rFonts w:ascii="微软雅黑" w:cs="微软雅黑" w:eastAsia="微软雅黑" w:hAnsi="微软雅黑"/>
          <w:rtl w:val="0"/>
        </w:rPr>
        <w:t xml:space="preserve">的交易日有 2 天，但日振幅超 10% 的交易日有 19 天，交易波动较大。</w:t>
      </w:r>
      <w:r w:rsidDel="00000000" w:rsidR="00000000" w:rsidRPr="00000000">
        <w:rPr>
          <w:rFonts w:ascii="微软雅黑" w:cs="微软雅黑" w:eastAsia="微软雅黑" w:hAnsi="微软雅黑"/>
          <w:rtl w:val="0"/>
        </w:rPr>
        <w:t xml:space="preserve">全市场平均换手率为 0.08% ，交易活跃度低，流通性风险高。</w:t>
      </w:r>
      <w:r w:rsidDel="00000000" w:rsidR="00000000" w:rsidRPr="00000000">
        <w:rPr>
          <w:rFonts w:ascii="微软雅黑" w:cs="微软雅黑" w:eastAsia="微软雅黑" w:hAnsi="微软雅黑"/>
          <w:rtl w:val="0"/>
        </w:rPr>
        <w:t xml:space="preserve">   </w:t>
      </w:r>
      <w:r w:rsidDel="00000000" w:rsidR="00000000" w:rsidRPr="00000000">
        <w:rPr>
          <w:rtl w:val="0"/>
        </w:rPr>
      </w:r>
    </w:p>
    <w:p w:rsidR="00000000" w:rsidDel="00000000" w:rsidP="00000000" w:rsidRDefault="00000000" w:rsidRPr="00000000" w14:paraId="000001F4">
      <w:pPr>
        <w:spacing w:line="276" w:lineRule="auto"/>
        <w:contextualSpacing w:val="0"/>
        <w:rPr/>
      </w:pPr>
      <w:r w:rsidDel="00000000" w:rsidR="00000000" w:rsidRPr="00000000">
        <w:rPr>
          <w:rtl w:val="0"/>
        </w:rPr>
      </w:r>
    </w:p>
    <w:p w:rsidR="00000000" w:rsidDel="00000000" w:rsidP="00000000" w:rsidRDefault="00000000" w:rsidRPr="00000000" w14:paraId="000001F5">
      <w:pPr>
        <w:pStyle w:val="Heading4"/>
        <w:spacing w:after="0" w:before="0" w:line="276" w:lineRule="auto"/>
        <w:contextualSpacing w:val="0"/>
        <w:rPr>
          <w:rFonts w:ascii="微软雅黑" w:cs="微软雅黑" w:eastAsia="微软雅黑" w:hAnsi="微软雅黑"/>
          <w:b w:val="1"/>
          <w:color w:val="579a78"/>
          <w:sz w:val="22"/>
          <w:szCs w:val="22"/>
        </w:rPr>
      </w:pPr>
      <w:bookmarkStart w:colFirst="0" w:colLast="0" w:name="_1fob9te" w:id="24"/>
      <w:bookmarkEnd w:id="24"/>
      <w:r w:rsidDel="00000000" w:rsidR="00000000" w:rsidRPr="00000000">
        <w:rPr>
          <w:rFonts w:ascii="微软雅黑" w:cs="微软雅黑" w:eastAsia="微软雅黑" w:hAnsi="微软雅黑"/>
          <w:b w:val="1"/>
          <w:color w:val="579a78"/>
          <w:sz w:val="22"/>
          <w:szCs w:val="22"/>
          <w:rtl w:val="0"/>
        </w:rPr>
        <w:t xml:space="preserve">持仓分布</w:t>
      </w:r>
    </w:p>
    <w:p w:rsidR="00000000" w:rsidDel="00000000" w:rsidP="00000000" w:rsidRDefault="00000000" w:rsidRPr="00000000" w14:paraId="000001F6">
      <w:pPr>
        <w:contextualSpacing w:val="0"/>
        <w:rPr/>
      </w:pPr>
      <w:r w:rsidDel="00000000" w:rsidR="00000000" w:rsidRPr="00000000">
        <w:rPr>
          <w:rtl w:val="0"/>
        </w:rPr>
      </w:r>
    </w:p>
    <w:p w:rsidR="00000000" w:rsidDel="00000000" w:rsidP="00000000" w:rsidRDefault="00000000" w:rsidRPr="00000000" w14:paraId="000001F7">
      <w:pPr>
        <w:spacing w:line="276" w:lineRule="auto"/>
        <w:contextualSpacing w:val="0"/>
        <w:jc w:val="center"/>
        <w:rPr/>
      </w:pPr>
      <w:r w:rsidDel="00000000" w:rsidR="00000000" w:rsidRPr="00000000">
        <w:rPr>
          <w:rFonts w:ascii="微软雅黑" w:cs="微软雅黑" w:eastAsia="微软雅黑" w:hAnsi="微软雅黑"/>
        </w:rPr>
        <w:drawing>
          <wp:inline distB="114300" distT="114300" distL="114300" distR="114300">
            <wp:extent cx="5276850" cy="1219200"/>
            <wp:effectExtent b="0" l="0" r="0" t="0"/>
            <wp:docPr id="11"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527685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spacing w:line="276" w:lineRule="auto"/>
        <w:contextualSpacing w:val="0"/>
        <w:jc w:val="center"/>
        <w:rPr/>
      </w:pPr>
      <w:r w:rsidDel="00000000" w:rsidR="00000000" w:rsidRPr="00000000">
        <w:rPr>
          <w:rFonts w:ascii="Arial Unicode MS" w:cs="Arial Unicode MS" w:eastAsia="Arial Unicode MS" w:hAnsi="Arial Unicode MS"/>
          <w:i w:val="1"/>
          <w:sz w:val="20"/>
          <w:szCs w:val="20"/>
          <w:rtl w:val="0"/>
        </w:rPr>
        <w:t xml:space="preserve">资料来源：Etherscan，数据截止时间：2018 年 8 月 20 日，SNC 分析部</w:t>
      </w:r>
      <w:r w:rsidDel="00000000" w:rsidR="00000000" w:rsidRPr="00000000">
        <w:rPr>
          <w:rtl w:val="0"/>
        </w:rPr>
        <w:t xml:space="preserve"> </w:t>
      </w:r>
    </w:p>
    <w:p w:rsidR="00000000" w:rsidDel="00000000" w:rsidP="00000000" w:rsidRDefault="00000000" w:rsidRPr="00000000" w14:paraId="000001F9">
      <w:pPr>
        <w:spacing w:line="276" w:lineRule="auto"/>
        <w:contextualSpacing w:val="0"/>
        <w:rPr>
          <w:rFonts w:ascii="微软雅黑" w:cs="微软雅黑" w:eastAsia="微软雅黑" w:hAnsi="微软雅黑"/>
        </w:rPr>
      </w:pPr>
      <w:r w:rsidDel="00000000" w:rsidR="00000000" w:rsidRPr="00000000">
        <w:rPr>
          <w:rtl w:val="0"/>
        </w:rPr>
      </w:r>
    </w:p>
    <w:p w:rsidR="00000000" w:rsidDel="00000000" w:rsidP="00000000" w:rsidRDefault="00000000" w:rsidRPr="00000000" w14:paraId="000001FA">
      <w:pPr>
        <w:spacing w:line="276" w:lineRule="auto"/>
        <w:contextualSpacing w:val="0"/>
        <w:rPr>
          <w:rFonts w:ascii="微软雅黑" w:cs="微软雅黑" w:eastAsia="微软雅黑" w:hAnsi="微软雅黑"/>
        </w:rPr>
      </w:pPr>
      <w:r w:rsidDel="00000000" w:rsidR="00000000" w:rsidRPr="00000000">
        <w:rPr>
          <w:rFonts w:ascii="微软雅黑" w:cs="微软雅黑" w:eastAsia="微软雅黑" w:hAnsi="微软雅黑"/>
          <w:rtl w:val="0"/>
        </w:rPr>
        <w:t xml:space="preserve">根据</w:t>
      </w:r>
      <w:r w:rsidDel="00000000" w:rsidR="00000000" w:rsidRPr="00000000">
        <w:rPr>
          <w:rFonts w:ascii="Arimo" w:cs="Arimo" w:eastAsia="Arimo" w:hAnsi="Arimo"/>
          <w:rtl w:val="0"/>
        </w:rPr>
        <w:t xml:space="preserve"> E</w:t>
      </w:r>
      <w:r w:rsidDel="00000000" w:rsidR="00000000" w:rsidRPr="00000000">
        <w:rPr>
          <w:rtl w:val="0"/>
        </w:rPr>
        <w:t xml:space="preserve">therscan </w:t>
      </w:r>
      <w:r w:rsidDel="00000000" w:rsidR="00000000" w:rsidRPr="00000000">
        <w:rPr>
          <w:rFonts w:ascii="微软雅黑" w:cs="微软雅黑" w:eastAsia="微软雅黑" w:hAnsi="微软雅黑"/>
          <w:rtl w:val="0"/>
        </w:rPr>
        <w:t xml:space="preserve">数据显示，截至 2018 年 8 月 20 日，DCN 最大供给量 8,000,000,000,000 ，持币地址数量为</w:t>
      </w:r>
      <w:r w:rsidDel="00000000" w:rsidR="00000000" w:rsidRPr="00000000">
        <w:rPr>
          <w:rFonts w:ascii="Arimo" w:cs="Arimo" w:eastAsia="Arimo" w:hAnsi="Arimo"/>
          <w:rtl w:val="0"/>
        </w:rPr>
        <w:t xml:space="preserve"> </w:t>
      </w:r>
      <w:r w:rsidDel="00000000" w:rsidR="00000000" w:rsidRPr="00000000">
        <w:rPr>
          <w:rFonts w:ascii="微软雅黑" w:cs="微软雅黑" w:eastAsia="微软雅黑" w:hAnsi="微软雅黑"/>
          <w:rtl w:val="0"/>
        </w:rPr>
        <w:t xml:space="preserve">37,943 ，交易次数为 145,650。</w:t>
      </w:r>
    </w:p>
    <w:p w:rsidR="00000000" w:rsidDel="00000000" w:rsidP="00000000" w:rsidRDefault="00000000" w:rsidRPr="00000000" w14:paraId="000001FB">
      <w:pPr>
        <w:spacing w:line="276" w:lineRule="auto"/>
        <w:contextualSpacing w:val="0"/>
        <w:jc w:val="center"/>
        <w:rPr>
          <w:rFonts w:ascii="微软雅黑" w:cs="微软雅黑" w:eastAsia="微软雅黑" w:hAnsi="微软雅黑"/>
        </w:rPr>
      </w:pPr>
      <w:r w:rsidDel="00000000" w:rsidR="00000000" w:rsidRPr="00000000">
        <w:rPr>
          <w:rtl w:val="0"/>
        </w:rPr>
      </w:r>
    </w:p>
    <w:p w:rsidR="00000000" w:rsidDel="00000000" w:rsidP="00000000" w:rsidRDefault="00000000" w:rsidRPr="00000000" w14:paraId="000001FC">
      <w:pPr>
        <w:spacing w:line="276" w:lineRule="auto"/>
        <w:contextualSpacing w:val="0"/>
        <w:jc w:val="center"/>
        <w:rPr>
          <w:rFonts w:ascii="微软雅黑" w:cs="微软雅黑" w:eastAsia="微软雅黑" w:hAnsi="微软雅黑"/>
        </w:rPr>
      </w:pPr>
      <w:r w:rsidDel="00000000" w:rsidR="00000000" w:rsidRPr="00000000">
        <w:rPr>
          <w:rtl w:val="0"/>
        </w:rPr>
      </w:r>
    </w:p>
    <w:p w:rsidR="00000000" w:rsidDel="00000000" w:rsidP="00000000" w:rsidRDefault="00000000" w:rsidRPr="00000000" w14:paraId="000001FD">
      <w:pPr>
        <w:spacing w:line="276" w:lineRule="auto"/>
        <w:contextualSpacing w:val="0"/>
        <w:jc w:val="center"/>
        <w:rPr>
          <w:rFonts w:ascii="微软雅黑" w:cs="微软雅黑" w:eastAsia="微软雅黑" w:hAnsi="微软雅黑"/>
        </w:rPr>
      </w:pPr>
      <w:r w:rsidDel="00000000" w:rsidR="00000000" w:rsidRPr="00000000">
        <w:rPr>
          <w:rtl w:val="0"/>
        </w:rPr>
      </w:r>
    </w:p>
    <w:p w:rsidR="00000000" w:rsidDel="00000000" w:rsidP="00000000" w:rsidRDefault="00000000" w:rsidRPr="00000000" w14:paraId="000001FE">
      <w:pPr>
        <w:spacing w:line="276" w:lineRule="auto"/>
        <w:contextualSpacing w:val="0"/>
        <w:jc w:val="center"/>
        <w:rPr>
          <w:rFonts w:ascii="微软雅黑" w:cs="微软雅黑" w:eastAsia="微软雅黑" w:hAnsi="微软雅黑"/>
        </w:rPr>
      </w:pPr>
      <w:r w:rsidDel="00000000" w:rsidR="00000000" w:rsidRPr="00000000">
        <w:rPr>
          <w:rtl w:val="0"/>
        </w:rPr>
      </w:r>
    </w:p>
    <w:p w:rsidR="00000000" w:rsidDel="00000000" w:rsidP="00000000" w:rsidRDefault="00000000" w:rsidRPr="00000000" w14:paraId="000001FF">
      <w:pPr>
        <w:spacing w:line="276" w:lineRule="auto"/>
        <w:contextualSpacing w:val="0"/>
        <w:jc w:val="center"/>
        <w:rPr>
          <w:rFonts w:ascii="微软雅黑" w:cs="微软雅黑" w:eastAsia="微软雅黑" w:hAnsi="微软雅黑"/>
        </w:rPr>
      </w:pPr>
      <w:r w:rsidDel="00000000" w:rsidR="00000000" w:rsidRPr="00000000">
        <w:rPr>
          <w:rtl w:val="0"/>
        </w:rPr>
      </w:r>
    </w:p>
    <w:p w:rsidR="00000000" w:rsidDel="00000000" w:rsidP="00000000" w:rsidRDefault="00000000" w:rsidRPr="00000000" w14:paraId="00000200">
      <w:pPr>
        <w:spacing w:line="276" w:lineRule="auto"/>
        <w:contextualSpacing w:val="0"/>
        <w:jc w:val="center"/>
        <w:rPr>
          <w:rFonts w:ascii="微软雅黑" w:cs="微软雅黑" w:eastAsia="微软雅黑" w:hAnsi="微软雅黑"/>
        </w:rPr>
      </w:pPr>
      <w:r w:rsidDel="00000000" w:rsidR="00000000" w:rsidRPr="00000000">
        <w:rPr>
          <w:rtl w:val="0"/>
        </w:rPr>
      </w:r>
    </w:p>
    <w:p w:rsidR="00000000" w:rsidDel="00000000" w:rsidP="00000000" w:rsidRDefault="00000000" w:rsidRPr="00000000" w14:paraId="00000201">
      <w:pPr>
        <w:spacing w:line="276" w:lineRule="auto"/>
        <w:contextualSpacing w:val="0"/>
        <w:jc w:val="center"/>
        <w:rPr>
          <w:rFonts w:ascii="微软雅黑" w:cs="微软雅黑" w:eastAsia="微软雅黑" w:hAnsi="微软雅黑"/>
        </w:rPr>
      </w:pPr>
      <w:r w:rsidDel="00000000" w:rsidR="00000000" w:rsidRPr="00000000">
        <w:rPr>
          <w:rtl w:val="0"/>
        </w:rPr>
      </w:r>
    </w:p>
    <w:p w:rsidR="00000000" w:rsidDel="00000000" w:rsidP="00000000" w:rsidRDefault="00000000" w:rsidRPr="00000000" w14:paraId="00000202">
      <w:pPr>
        <w:spacing w:line="276" w:lineRule="auto"/>
        <w:contextualSpacing w:val="0"/>
        <w:jc w:val="center"/>
        <w:rPr>
          <w:rFonts w:ascii="微软雅黑" w:cs="微软雅黑" w:eastAsia="微软雅黑" w:hAnsi="微软雅黑"/>
        </w:rPr>
      </w:pPr>
      <w:r w:rsidDel="00000000" w:rsidR="00000000" w:rsidRPr="00000000">
        <w:rPr>
          <w:rtl w:val="0"/>
        </w:rPr>
      </w:r>
    </w:p>
    <w:p w:rsidR="00000000" w:rsidDel="00000000" w:rsidP="00000000" w:rsidRDefault="00000000" w:rsidRPr="00000000" w14:paraId="00000203">
      <w:pPr>
        <w:spacing w:line="276" w:lineRule="auto"/>
        <w:contextualSpacing w:val="0"/>
        <w:jc w:val="center"/>
        <w:rPr>
          <w:rFonts w:ascii="微软雅黑" w:cs="微软雅黑" w:eastAsia="微软雅黑" w:hAnsi="微软雅黑"/>
        </w:rPr>
      </w:pPr>
      <w:r w:rsidDel="00000000" w:rsidR="00000000" w:rsidRPr="00000000">
        <w:rPr>
          <w:rtl w:val="0"/>
        </w:rPr>
      </w:r>
    </w:p>
    <w:p w:rsidR="00000000" w:rsidDel="00000000" w:rsidP="00000000" w:rsidRDefault="00000000" w:rsidRPr="00000000" w14:paraId="00000204">
      <w:pPr>
        <w:spacing w:line="276" w:lineRule="auto"/>
        <w:contextualSpacing w:val="0"/>
        <w:jc w:val="center"/>
        <w:rPr>
          <w:rFonts w:ascii="微软雅黑" w:cs="微软雅黑" w:eastAsia="微软雅黑" w:hAnsi="微软雅黑"/>
        </w:rPr>
      </w:pPr>
      <w:r w:rsidDel="00000000" w:rsidR="00000000" w:rsidRPr="00000000">
        <w:rPr>
          <w:rtl w:val="0"/>
        </w:rPr>
      </w:r>
    </w:p>
    <w:p w:rsidR="00000000" w:rsidDel="00000000" w:rsidP="00000000" w:rsidRDefault="00000000" w:rsidRPr="00000000" w14:paraId="00000205">
      <w:pPr>
        <w:contextualSpacing w:val="0"/>
        <w:rPr>
          <w:rFonts w:ascii="微软雅黑" w:cs="微软雅黑" w:eastAsia="微软雅黑" w:hAnsi="微软雅黑"/>
        </w:rPr>
      </w:pPr>
      <w:r w:rsidDel="00000000" w:rsidR="00000000" w:rsidRPr="00000000">
        <w:rPr>
          <w:rtl w:val="0"/>
        </w:rPr>
      </w:r>
    </w:p>
    <w:p w:rsidR="00000000" w:rsidDel="00000000" w:rsidP="00000000" w:rsidRDefault="00000000" w:rsidRPr="00000000" w14:paraId="00000206">
      <w:pPr>
        <w:spacing w:line="276" w:lineRule="auto"/>
        <w:contextualSpacing w:val="0"/>
        <w:jc w:val="center"/>
        <w:rPr>
          <w:rFonts w:ascii="微软雅黑" w:cs="微软雅黑" w:eastAsia="微软雅黑" w:hAnsi="微软雅黑"/>
        </w:rPr>
      </w:pPr>
      <w:r w:rsidDel="00000000" w:rsidR="00000000" w:rsidRPr="00000000">
        <w:rPr>
          <w:rFonts w:ascii="微软雅黑" w:cs="微软雅黑" w:eastAsia="微软雅黑" w:hAnsi="微软雅黑"/>
        </w:rPr>
        <w:drawing>
          <wp:inline distB="114300" distT="114300" distL="114300" distR="114300">
            <wp:extent cx="5091113" cy="3124509"/>
            <wp:effectExtent b="0" l="0" r="0" t="0"/>
            <wp:docPr id="3"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091113" cy="3124509"/>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spacing w:line="276" w:lineRule="auto"/>
        <w:contextualSpacing w:val="0"/>
        <w:jc w:val="center"/>
        <w:rPr/>
      </w:pPr>
      <w:r w:rsidDel="00000000" w:rsidR="00000000" w:rsidRPr="00000000">
        <w:rPr>
          <w:rFonts w:ascii="Arial Unicode MS" w:cs="Arial Unicode MS" w:eastAsia="Arial Unicode MS" w:hAnsi="Arial Unicode MS"/>
          <w:i w:val="1"/>
          <w:sz w:val="20"/>
          <w:szCs w:val="20"/>
          <w:rtl w:val="0"/>
        </w:rPr>
        <w:t xml:space="preserve">资料来源：Etherscan，数据截止时间：2018 年 8 月 20 日，SNC 分析部</w:t>
      </w:r>
      <w:r w:rsidDel="00000000" w:rsidR="00000000" w:rsidRPr="00000000">
        <w:rPr>
          <w:rtl w:val="0"/>
        </w:rPr>
        <w:t xml:space="preserve"> </w:t>
      </w:r>
    </w:p>
    <w:p w:rsidR="00000000" w:rsidDel="00000000" w:rsidP="00000000" w:rsidRDefault="00000000" w:rsidRPr="00000000" w14:paraId="00000208">
      <w:pPr>
        <w:spacing w:line="276" w:lineRule="auto"/>
        <w:contextualSpacing w:val="0"/>
        <w:jc w:val="center"/>
        <w:rPr>
          <w:rFonts w:ascii="微软雅黑" w:cs="微软雅黑" w:eastAsia="微软雅黑" w:hAnsi="微软雅黑"/>
        </w:rPr>
      </w:pPr>
      <w:r w:rsidDel="00000000" w:rsidR="00000000" w:rsidRPr="00000000">
        <w:rPr>
          <w:rtl w:val="0"/>
        </w:rPr>
      </w:r>
    </w:p>
    <w:p w:rsidR="00000000" w:rsidDel="00000000" w:rsidP="00000000" w:rsidRDefault="00000000" w:rsidRPr="00000000" w14:paraId="00000209">
      <w:pPr>
        <w:spacing w:line="276" w:lineRule="auto"/>
        <w:contextualSpacing w:val="0"/>
        <w:rPr>
          <w:rFonts w:ascii="微软雅黑" w:cs="微软雅黑" w:eastAsia="微软雅黑" w:hAnsi="微软雅黑"/>
        </w:rPr>
      </w:pPr>
      <w:r w:rsidDel="00000000" w:rsidR="00000000" w:rsidRPr="00000000">
        <w:rPr>
          <w:rFonts w:ascii="微软雅黑" w:cs="微软雅黑" w:eastAsia="微软雅黑" w:hAnsi="微软雅黑"/>
          <w:rtl w:val="0"/>
        </w:rPr>
        <w:t xml:space="preserve">根据</w:t>
      </w:r>
      <w:r w:rsidDel="00000000" w:rsidR="00000000" w:rsidRPr="00000000">
        <w:rPr>
          <w:rFonts w:ascii="Arimo" w:cs="Arimo" w:eastAsia="Arimo" w:hAnsi="Arimo"/>
          <w:rtl w:val="0"/>
        </w:rPr>
        <w:t xml:space="preserve"> E</w:t>
      </w:r>
      <w:r w:rsidDel="00000000" w:rsidR="00000000" w:rsidRPr="00000000">
        <w:rPr>
          <w:rtl w:val="0"/>
        </w:rPr>
        <w:t xml:space="preserve">therscan </w:t>
      </w:r>
      <w:r w:rsidDel="00000000" w:rsidR="00000000" w:rsidRPr="00000000">
        <w:rPr>
          <w:rFonts w:ascii="微软雅黑" w:cs="微软雅黑" w:eastAsia="微软雅黑" w:hAnsi="微软雅黑"/>
          <w:rtl w:val="0"/>
        </w:rPr>
        <w:t xml:space="preserve">数据显示，前十大持仓地址合计占比 54.57</w:t>
      </w:r>
      <w:r w:rsidDel="00000000" w:rsidR="00000000" w:rsidRPr="00000000">
        <w:rPr>
          <w:rFonts w:ascii="Arimo" w:cs="Arimo" w:eastAsia="Arimo" w:hAnsi="Arimo"/>
          <w:rtl w:val="0"/>
        </w:rPr>
        <w:t xml:space="preserve">%</w:t>
      </w:r>
      <w:r w:rsidDel="00000000" w:rsidR="00000000" w:rsidRPr="00000000">
        <w:rPr>
          <w:rFonts w:ascii="微软雅黑" w:cs="微软雅黑" w:eastAsia="微软雅黑" w:hAnsi="微软雅黑"/>
          <w:rtl w:val="0"/>
        </w:rPr>
        <w:t xml:space="preserve">，TOP 100 持仓地址合计占比</w:t>
      </w:r>
      <w:r w:rsidDel="00000000" w:rsidR="00000000" w:rsidRPr="00000000">
        <w:rPr>
          <w:rFonts w:ascii="Arimo" w:cs="Arimo" w:eastAsia="Arimo" w:hAnsi="Arimo"/>
          <w:rtl w:val="0"/>
        </w:rPr>
        <w:t xml:space="preserve"> </w:t>
      </w:r>
      <w:r w:rsidDel="00000000" w:rsidR="00000000" w:rsidRPr="00000000">
        <w:rPr>
          <w:rFonts w:ascii="微软雅黑" w:cs="微软雅黑" w:eastAsia="微软雅黑" w:hAnsi="微软雅黑"/>
          <w:rtl w:val="0"/>
        </w:rPr>
        <w:t xml:space="preserve">99.61%。</w:t>
      </w:r>
      <w:r w:rsidDel="00000000" w:rsidR="00000000" w:rsidRPr="00000000">
        <w:rPr>
          <w:rFonts w:ascii="微软雅黑" w:cs="微软雅黑" w:eastAsia="微软雅黑" w:hAnsi="微软雅黑"/>
          <w:rtl w:val="0"/>
        </w:rPr>
        <w:t xml:space="preserve">尽管</w:t>
      </w:r>
      <w:r w:rsidDel="00000000" w:rsidR="00000000" w:rsidRPr="00000000">
        <w:rPr>
          <w:rFonts w:ascii="Arimo" w:cs="Arimo" w:eastAsia="Arimo" w:hAnsi="Arimo"/>
          <w:rtl w:val="0"/>
        </w:rPr>
        <w:t xml:space="preserve"> DCN </w:t>
      </w:r>
      <w:r w:rsidDel="00000000" w:rsidR="00000000" w:rsidRPr="00000000">
        <w:rPr>
          <w:rFonts w:ascii="微软雅黑" w:cs="微软雅黑" w:eastAsia="微软雅黑" w:hAnsi="微软雅黑"/>
          <w:rtl w:val="0"/>
        </w:rPr>
        <w:t xml:space="preserve">集中度看似较高，但并不能就此得出有较高风险的结论。</w:t>
      </w:r>
    </w:p>
    <w:p w:rsidR="00000000" w:rsidDel="00000000" w:rsidP="00000000" w:rsidRDefault="00000000" w:rsidRPr="00000000" w14:paraId="0000020A">
      <w:pPr>
        <w:spacing w:line="276" w:lineRule="auto"/>
        <w:contextualSpacing w:val="0"/>
        <w:rPr>
          <w:rFonts w:ascii="微软雅黑" w:cs="微软雅黑" w:eastAsia="微软雅黑" w:hAnsi="微软雅黑"/>
        </w:rPr>
      </w:pPr>
      <w:r w:rsidDel="00000000" w:rsidR="00000000" w:rsidRPr="00000000">
        <w:rPr>
          <w:rFonts w:ascii="微软雅黑" w:cs="微软雅黑" w:eastAsia="微软雅黑" w:hAnsi="微软雅黑"/>
          <w:rtl w:val="0"/>
        </w:rPr>
        <w:t xml:space="preserve">原因如下：</w:t>
      </w:r>
    </w:p>
    <w:p w:rsidR="00000000" w:rsidDel="00000000" w:rsidP="00000000" w:rsidRDefault="00000000" w:rsidRPr="00000000" w14:paraId="0000020B">
      <w:pPr>
        <w:spacing w:line="276" w:lineRule="auto"/>
        <w:contextualSpacing w:val="0"/>
        <w:rPr>
          <w:rFonts w:ascii="微软雅黑" w:cs="微软雅黑" w:eastAsia="微软雅黑" w:hAnsi="微软雅黑"/>
        </w:rPr>
      </w:pPr>
      <w:r w:rsidDel="00000000" w:rsidR="00000000" w:rsidRPr="00000000">
        <w:rPr>
          <w:rFonts w:ascii="微软雅黑" w:cs="微软雅黑" w:eastAsia="微软雅黑" w:hAnsi="微软雅黑"/>
          <w:rtl w:val="0"/>
        </w:rPr>
        <w:t xml:space="preserve">Top 29 持仓地址中包括 27 个合约（Dentacoin TimeLock 20xx）锁定的地址、1 个创始人和 1 个bonus 地址。其中，27 个合约锁定地址和 bonus 地址已经写进锁仓代码。而创始人部分未作说明。</w:t>
      </w:r>
    </w:p>
    <w:p w:rsidR="00000000" w:rsidDel="00000000" w:rsidP="00000000" w:rsidRDefault="00000000" w:rsidRPr="00000000" w14:paraId="0000020C">
      <w:pPr>
        <w:spacing w:line="276" w:lineRule="auto"/>
        <w:contextualSpacing w:val="0"/>
        <w:rPr>
          <w:rFonts w:ascii="微软雅黑" w:cs="微软雅黑" w:eastAsia="微软雅黑" w:hAnsi="微软雅黑"/>
        </w:rPr>
      </w:pPr>
      <w:r w:rsidDel="00000000" w:rsidR="00000000" w:rsidRPr="00000000">
        <w:rPr>
          <w:rtl w:val="0"/>
        </w:rPr>
      </w:r>
    </w:p>
    <w:p w:rsidR="00000000" w:rsidDel="00000000" w:rsidP="00000000" w:rsidRDefault="00000000" w:rsidRPr="00000000" w14:paraId="0000020D">
      <w:pPr>
        <w:contextualSpacing w:val="0"/>
        <w:jc w:val="center"/>
        <w:rPr/>
      </w:pPr>
      <w:r w:rsidDel="00000000" w:rsidR="00000000" w:rsidRPr="00000000">
        <w:rPr>
          <w:rFonts w:ascii="微软雅黑" w:cs="微软雅黑" w:eastAsia="微软雅黑" w:hAnsi="微软雅黑"/>
        </w:rPr>
        <w:drawing>
          <wp:inline distB="114300" distT="114300" distL="114300" distR="114300">
            <wp:extent cx="5276850" cy="2209800"/>
            <wp:effectExtent b="0" l="0" r="0" t="0"/>
            <wp:docPr id="20" name="image48.png"/>
            <a:graphic>
              <a:graphicData uri="http://schemas.openxmlformats.org/drawingml/2006/picture">
                <pic:pic>
                  <pic:nvPicPr>
                    <pic:cNvPr id="0" name="image48.png"/>
                    <pic:cNvPicPr preferRelativeResize="0"/>
                  </pic:nvPicPr>
                  <pic:blipFill>
                    <a:blip r:embed="rId24"/>
                    <a:srcRect b="0" l="0" r="0" t="0"/>
                    <a:stretch>
                      <a:fillRect/>
                    </a:stretch>
                  </pic:blipFill>
                  <pic:spPr>
                    <a:xfrm>
                      <a:off x="0" y="0"/>
                      <a:ext cx="527685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spacing w:line="276" w:lineRule="auto"/>
        <w:contextualSpacing w:val="0"/>
        <w:jc w:val="center"/>
        <w:rPr/>
      </w:pPr>
      <w:r w:rsidDel="00000000" w:rsidR="00000000" w:rsidRPr="00000000">
        <w:rPr>
          <w:rFonts w:ascii="Arial Unicode MS" w:cs="Arial Unicode MS" w:eastAsia="Arial Unicode MS" w:hAnsi="Arial Unicode MS"/>
          <w:i w:val="1"/>
          <w:sz w:val="20"/>
          <w:szCs w:val="20"/>
          <w:rtl w:val="0"/>
        </w:rPr>
        <w:t xml:space="preserve">       资料来源：Etherscan，数据截止时间：2018 年 8 月 20 日，SNC 分析部</w:t>
      </w:r>
      <w:r w:rsidDel="00000000" w:rsidR="00000000" w:rsidRPr="00000000">
        <w:rPr>
          <w:rtl w:val="0"/>
        </w:rPr>
        <w:t xml:space="preserve"> </w:t>
      </w:r>
    </w:p>
    <w:p w:rsidR="00000000" w:rsidDel="00000000" w:rsidP="00000000" w:rsidRDefault="00000000" w:rsidRPr="00000000" w14:paraId="0000020F">
      <w:pPr>
        <w:spacing w:line="276" w:lineRule="auto"/>
        <w:contextualSpacing w:val="0"/>
        <w:rPr>
          <w:rFonts w:ascii="微软雅黑" w:cs="微软雅黑" w:eastAsia="微软雅黑" w:hAnsi="微软雅黑"/>
        </w:rPr>
      </w:pPr>
      <w:r w:rsidDel="00000000" w:rsidR="00000000" w:rsidRPr="00000000">
        <w:rPr>
          <w:rtl w:val="0"/>
        </w:rPr>
      </w:r>
    </w:p>
    <w:p w:rsidR="00000000" w:rsidDel="00000000" w:rsidP="00000000" w:rsidRDefault="00000000" w:rsidRPr="00000000" w14:paraId="00000210">
      <w:pPr>
        <w:contextualSpacing w:val="0"/>
        <w:rPr>
          <w:rFonts w:ascii="Arimo" w:cs="Arimo" w:eastAsia="Arimo" w:hAnsi="Arimo"/>
        </w:rPr>
      </w:pPr>
      <w:r w:rsidDel="00000000" w:rsidR="00000000" w:rsidRPr="00000000">
        <w:rPr>
          <w:rtl w:val="0"/>
        </w:rPr>
      </w:r>
    </w:p>
    <w:p w:rsidR="00000000" w:rsidDel="00000000" w:rsidP="00000000" w:rsidRDefault="00000000" w:rsidRPr="00000000" w14:paraId="00000211">
      <w:pPr>
        <w:spacing w:line="276" w:lineRule="auto"/>
        <w:contextualSpacing w:val="0"/>
        <w:jc w:val="center"/>
        <w:rPr>
          <w:rFonts w:ascii="Arimo" w:cs="Arimo" w:eastAsia="Arimo" w:hAnsi="Arimo"/>
        </w:rPr>
      </w:pPr>
      <w:r w:rsidDel="00000000" w:rsidR="00000000" w:rsidRPr="00000000">
        <w:rPr>
          <w:rFonts w:ascii="Arimo" w:cs="Arimo" w:eastAsia="Arimo" w:hAnsi="Arimo"/>
        </w:rPr>
        <w:drawing>
          <wp:inline distB="114300" distT="114300" distL="114300" distR="114300">
            <wp:extent cx="5276850" cy="2654300"/>
            <wp:effectExtent b="0" l="0" r="0" t="0"/>
            <wp:docPr id="17" name="image41.png"/>
            <a:graphic>
              <a:graphicData uri="http://schemas.openxmlformats.org/drawingml/2006/picture">
                <pic:pic>
                  <pic:nvPicPr>
                    <pic:cNvPr id="0" name="image41.png"/>
                    <pic:cNvPicPr preferRelativeResize="0"/>
                  </pic:nvPicPr>
                  <pic:blipFill>
                    <a:blip r:embed="rId25"/>
                    <a:srcRect b="0" l="0" r="0" t="0"/>
                    <a:stretch>
                      <a:fillRect/>
                    </a:stretch>
                  </pic:blipFill>
                  <pic:spPr>
                    <a:xfrm>
                      <a:off x="0" y="0"/>
                      <a:ext cx="527685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contextualSpacing w:val="0"/>
        <w:jc w:val="center"/>
        <w:rPr/>
      </w:pPr>
      <w:r w:rsidDel="00000000" w:rsidR="00000000" w:rsidRPr="00000000">
        <w:rPr>
          <w:rFonts w:ascii="Arial Unicode MS" w:cs="Arial Unicode MS" w:eastAsia="Arial Unicode MS" w:hAnsi="Arial Unicode MS"/>
          <w:i w:val="1"/>
          <w:sz w:val="20"/>
          <w:szCs w:val="20"/>
          <w:rtl w:val="0"/>
        </w:rPr>
        <w:t xml:space="preserve">资料来源：官网，数据截止时间：2018 年 8 月 20 日，SNC 分析部</w:t>
      </w:r>
      <w:r w:rsidDel="00000000" w:rsidR="00000000" w:rsidRPr="00000000">
        <w:rPr>
          <w:rtl w:val="0"/>
        </w:rPr>
        <w:t xml:space="preserve"> </w:t>
      </w:r>
    </w:p>
    <w:p w:rsidR="00000000" w:rsidDel="00000000" w:rsidP="00000000" w:rsidRDefault="00000000" w:rsidRPr="00000000" w14:paraId="00000213">
      <w:pPr>
        <w:spacing w:line="276" w:lineRule="auto"/>
        <w:contextualSpacing w:val="0"/>
        <w:rPr>
          <w:rFonts w:ascii="Arimo" w:cs="Arimo" w:eastAsia="Arimo" w:hAnsi="Arimo"/>
        </w:rPr>
      </w:pPr>
      <w:r w:rsidDel="00000000" w:rsidR="00000000" w:rsidRPr="00000000">
        <w:rPr>
          <w:rtl w:val="0"/>
        </w:rPr>
      </w:r>
    </w:p>
    <w:p w:rsidR="00000000" w:rsidDel="00000000" w:rsidP="00000000" w:rsidRDefault="00000000" w:rsidRPr="00000000" w14:paraId="00000214">
      <w:pPr>
        <w:spacing w:line="276" w:lineRule="auto"/>
        <w:contextualSpacing w:val="0"/>
        <w:rPr>
          <w:rFonts w:ascii="微软雅黑" w:cs="微软雅黑" w:eastAsia="微软雅黑" w:hAnsi="微软雅黑"/>
        </w:rPr>
      </w:pPr>
      <w:r w:rsidDel="00000000" w:rsidR="00000000" w:rsidRPr="00000000">
        <w:rPr>
          <w:rFonts w:ascii="微软雅黑" w:cs="微软雅黑" w:eastAsia="微软雅黑" w:hAnsi="微软雅黑"/>
          <w:rtl w:val="0"/>
        </w:rPr>
        <w:t xml:space="preserve">上面两张图表明前 14 个地址中，有 12 个合约锁定地址，交易状态为转账成功。 剩余两个地址为创始人和 bonus 地址，转账明细如下：</w:t>
      </w:r>
    </w:p>
    <w:p w:rsidR="00000000" w:rsidDel="00000000" w:rsidP="00000000" w:rsidRDefault="00000000" w:rsidRPr="00000000" w14:paraId="00000215">
      <w:pPr>
        <w:spacing w:line="276" w:lineRule="auto"/>
        <w:contextualSpacing w:val="0"/>
        <w:rPr>
          <w:rFonts w:ascii="微软雅黑" w:cs="微软雅黑" w:eastAsia="微软雅黑" w:hAnsi="微软雅黑"/>
        </w:rPr>
      </w:pPr>
      <w:r w:rsidDel="00000000" w:rsidR="00000000" w:rsidRPr="00000000">
        <w:rPr>
          <w:rtl w:val="0"/>
        </w:rPr>
      </w:r>
    </w:p>
    <w:p w:rsidR="00000000" w:rsidDel="00000000" w:rsidP="00000000" w:rsidRDefault="00000000" w:rsidRPr="00000000" w14:paraId="00000216">
      <w:pPr>
        <w:spacing w:line="276" w:lineRule="auto"/>
        <w:contextualSpacing w:val="0"/>
        <w:jc w:val="center"/>
        <w:rPr>
          <w:rFonts w:ascii="微软雅黑" w:cs="微软雅黑" w:eastAsia="微软雅黑" w:hAnsi="微软雅黑"/>
        </w:rPr>
      </w:pPr>
      <w:r w:rsidDel="00000000" w:rsidR="00000000" w:rsidRPr="00000000">
        <w:rPr>
          <w:rFonts w:ascii="微软雅黑" w:cs="微软雅黑" w:eastAsia="微软雅黑" w:hAnsi="微软雅黑"/>
        </w:rPr>
        <w:drawing>
          <wp:inline distB="114300" distT="114300" distL="114300" distR="114300">
            <wp:extent cx="5276850" cy="469900"/>
            <wp:effectExtent b="0" l="0" r="0" t="0"/>
            <wp:docPr id="8"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27685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spacing w:line="276" w:lineRule="auto"/>
        <w:contextualSpacing w:val="0"/>
        <w:jc w:val="center"/>
        <w:rPr>
          <w:rFonts w:ascii="微软雅黑" w:cs="微软雅黑" w:eastAsia="微软雅黑" w:hAnsi="微软雅黑"/>
        </w:rPr>
      </w:pPr>
      <w:r w:rsidDel="00000000" w:rsidR="00000000" w:rsidRPr="00000000">
        <w:rPr>
          <w:rFonts w:ascii="微软雅黑" w:cs="微软雅黑" w:eastAsia="微软雅黑" w:hAnsi="微软雅黑"/>
        </w:rPr>
        <w:drawing>
          <wp:inline distB="114300" distT="114300" distL="114300" distR="114300">
            <wp:extent cx="5276850" cy="431800"/>
            <wp:effectExtent b="0" l="0" r="0" t="0"/>
            <wp:docPr id="28" name="image57.png"/>
            <a:graphic>
              <a:graphicData uri="http://schemas.openxmlformats.org/drawingml/2006/picture">
                <pic:pic>
                  <pic:nvPicPr>
                    <pic:cNvPr id="0" name="image57.png"/>
                    <pic:cNvPicPr preferRelativeResize="0"/>
                  </pic:nvPicPr>
                  <pic:blipFill>
                    <a:blip r:embed="rId27"/>
                    <a:srcRect b="0" l="0" r="0" t="0"/>
                    <a:stretch>
                      <a:fillRect/>
                    </a:stretch>
                  </pic:blipFill>
                  <pic:spPr>
                    <a:xfrm>
                      <a:off x="0" y="0"/>
                      <a:ext cx="5276850" cy="431800"/>
                    </a:xfrm>
                    <a:prstGeom prst="rect"/>
                    <a:ln/>
                  </pic:spPr>
                </pic:pic>
              </a:graphicData>
            </a:graphic>
          </wp:inline>
        </w:drawing>
      </w:r>
      <w:r w:rsidDel="00000000" w:rsidR="00000000" w:rsidRPr="00000000">
        <w:rPr>
          <w:rFonts w:ascii="微软雅黑" w:cs="微软雅黑" w:eastAsia="微软雅黑" w:hAnsi="微软雅黑"/>
          <w:rtl w:val="0"/>
        </w:rPr>
        <w:t xml:space="preserve"> </w:t>
      </w:r>
    </w:p>
    <w:p w:rsidR="00000000" w:rsidDel="00000000" w:rsidP="00000000" w:rsidRDefault="00000000" w:rsidRPr="00000000" w14:paraId="00000218">
      <w:pPr>
        <w:spacing w:line="276" w:lineRule="auto"/>
        <w:contextualSpacing w:val="0"/>
        <w:jc w:val="center"/>
        <w:rPr/>
      </w:pPr>
      <w:r w:rsidDel="00000000" w:rsidR="00000000" w:rsidRPr="00000000">
        <w:rPr>
          <w:rFonts w:ascii="Arial Unicode MS" w:cs="Arial Unicode MS" w:eastAsia="Arial Unicode MS" w:hAnsi="Arial Unicode MS"/>
          <w:i w:val="1"/>
          <w:sz w:val="20"/>
          <w:szCs w:val="20"/>
          <w:rtl w:val="0"/>
        </w:rPr>
        <w:t xml:space="preserve">资料来源：Coinmarketcap，数据截止时间：2018 年 8 月 20 日，SNC 分析部</w:t>
      </w:r>
      <w:r w:rsidDel="00000000" w:rsidR="00000000" w:rsidRPr="00000000">
        <w:rPr>
          <w:rtl w:val="0"/>
        </w:rPr>
        <w:t xml:space="preserve"> </w:t>
      </w:r>
    </w:p>
    <w:p w:rsidR="00000000" w:rsidDel="00000000" w:rsidP="00000000" w:rsidRDefault="00000000" w:rsidRPr="00000000" w14:paraId="00000219">
      <w:pPr>
        <w:spacing w:line="276" w:lineRule="auto"/>
        <w:contextualSpacing w:val="0"/>
        <w:rPr>
          <w:rFonts w:ascii="微软雅黑" w:cs="微软雅黑" w:eastAsia="微软雅黑" w:hAnsi="微软雅黑"/>
        </w:rPr>
      </w:pPr>
      <w:r w:rsidDel="00000000" w:rsidR="00000000" w:rsidRPr="00000000">
        <w:rPr>
          <w:rtl w:val="0"/>
        </w:rPr>
      </w:r>
    </w:p>
    <w:p w:rsidR="00000000" w:rsidDel="00000000" w:rsidP="00000000" w:rsidRDefault="00000000" w:rsidRPr="00000000" w14:paraId="0000021A">
      <w:pPr>
        <w:spacing w:line="276" w:lineRule="auto"/>
        <w:contextualSpacing w:val="0"/>
        <w:rPr>
          <w:rFonts w:ascii="微软雅黑" w:cs="微软雅黑" w:eastAsia="微软雅黑" w:hAnsi="微软雅黑"/>
        </w:rPr>
      </w:pPr>
      <w:r w:rsidDel="00000000" w:rsidR="00000000" w:rsidRPr="00000000">
        <w:rPr>
          <w:rFonts w:ascii="微软雅黑" w:cs="微软雅黑" w:eastAsia="微软雅黑" w:hAnsi="微软雅黑"/>
          <w:rtl w:val="0"/>
        </w:rPr>
        <w:t xml:space="preserve"> Ranking 9 地址比较特殊，是合约锁定 2018 年释放的地址，转账明细如下：</w:t>
      </w:r>
    </w:p>
    <w:p w:rsidR="00000000" w:rsidDel="00000000" w:rsidP="00000000" w:rsidRDefault="00000000" w:rsidRPr="00000000" w14:paraId="0000021B">
      <w:pPr>
        <w:spacing w:line="276" w:lineRule="auto"/>
        <w:contextualSpacing w:val="0"/>
        <w:rPr>
          <w:rFonts w:ascii="微软雅黑" w:cs="微软雅黑" w:eastAsia="微软雅黑" w:hAnsi="微软雅黑"/>
        </w:rPr>
      </w:pPr>
      <w:r w:rsidDel="00000000" w:rsidR="00000000" w:rsidRPr="00000000">
        <w:rPr>
          <w:rtl w:val="0"/>
        </w:rPr>
      </w:r>
    </w:p>
    <w:p w:rsidR="00000000" w:rsidDel="00000000" w:rsidP="00000000" w:rsidRDefault="00000000" w:rsidRPr="00000000" w14:paraId="0000021C">
      <w:pPr>
        <w:spacing w:line="276" w:lineRule="auto"/>
        <w:contextualSpacing w:val="0"/>
        <w:jc w:val="center"/>
        <w:rPr>
          <w:rFonts w:ascii="微软雅黑" w:cs="微软雅黑" w:eastAsia="微软雅黑" w:hAnsi="微软雅黑"/>
        </w:rPr>
      </w:pPr>
      <w:r w:rsidDel="00000000" w:rsidR="00000000" w:rsidRPr="00000000">
        <w:rPr>
          <w:rFonts w:ascii="微软雅黑" w:cs="微软雅黑" w:eastAsia="微软雅黑" w:hAnsi="微软雅黑"/>
        </w:rPr>
        <w:drawing>
          <wp:inline distB="114300" distT="114300" distL="114300" distR="114300">
            <wp:extent cx="5276850" cy="749300"/>
            <wp:effectExtent b="0" l="0" r="0" t="0"/>
            <wp:docPr id="4"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27685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spacing w:line="276" w:lineRule="auto"/>
        <w:contextualSpacing w:val="0"/>
        <w:jc w:val="center"/>
        <w:rPr/>
      </w:pPr>
      <w:r w:rsidDel="00000000" w:rsidR="00000000" w:rsidRPr="00000000">
        <w:rPr>
          <w:rFonts w:ascii="Arial Unicode MS" w:cs="Arial Unicode MS" w:eastAsia="Arial Unicode MS" w:hAnsi="Arial Unicode MS"/>
          <w:i w:val="1"/>
          <w:sz w:val="20"/>
          <w:szCs w:val="20"/>
          <w:rtl w:val="0"/>
        </w:rPr>
        <w:t xml:space="preserve">资料来源：Etherscan，数据截止时间：2018 年 8 月 20 日，SNC 分析部</w:t>
      </w:r>
      <w:r w:rsidDel="00000000" w:rsidR="00000000" w:rsidRPr="00000000">
        <w:rPr>
          <w:rtl w:val="0"/>
        </w:rPr>
        <w:t xml:space="preserve"> </w:t>
      </w:r>
    </w:p>
    <w:p w:rsidR="00000000" w:rsidDel="00000000" w:rsidP="00000000" w:rsidRDefault="00000000" w:rsidRPr="00000000" w14:paraId="0000021E">
      <w:pPr>
        <w:spacing w:line="276" w:lineRule="auto"/>
        <w:contextualSpacing w:val="0"/>
        <w:rPr>
          <w:rFonts w:ascii="微软雅黑" w:cs="微软雅黑" w:eastAsia="微软雅黑" w:hAnsi="微软雅黑"/>
        </w:rPr>
      </w:pPr>
      <w:r w:rsidDel="00000000" w:rsidR="00000000" w:rsidRPr="00000000">
        <w:rPr>
          <w:rtl w:val="0"/>
        </w:rPr>
      </w:r>
    </w:p>
    <w:p w:rsidR="00000000" w:rsidDel="00000000" w:rsidP="00000000" w:rsidRDefault="00000000" w:rsidRPr="00000000" w14:paraId="0000021F">
      <w:pPr>
        <w:spacing w:line="276" w:lineRule="auto"/>
        <w:contextualSpacing w:val="0"/>
        <w:rPr>
          <w:rFonts w:ascii="Arimo" w:cs="Arimo" w:eastAsia="Arimo" w:hAnsi="Arimo"/>
        </w:rPr>
      </w:pPr>
      <w:r w:rsidDel="00000000" w:rsidR="00000000" w:rsidRPr="00000000">
        <w:rPr>
          <w:rFonts w:ascii="Arial Unicode MS" w:cs="Arial Unicode MS" w:eastAsia="Arial Unicode MS" w:hAnsi="Arial Unicode MS"/>
          <w:rtl w:val="0"/>
        </w:rPr>
        <w:t xml:space="preserve">Ranking 17-29 也为合约锁定地址，且金额相同，交易状态为转账成功。</w:t>
      </w:r>
    </w:p>
    <w:p w:rsidR="00000000" w:rsidDel="00000000" w:rsidP="00000000" w:rsidRDefault="00000000" w:rsidRPr="00000000" w14:paraId="00000220">
      <w:pPr>
        <w:spacing w:line="276" w:lineRule="auto"/>
        <w:contextualSpacing w:val="0"/>
        <w:rPr>
          <w:rFonts w:ascii="Arimo" w:cs="Arimo" w:eastAsia="Arimo" w:hAnsi="Arimo"/>
        </w:rPr>
      </w:pPr>
      <w:r w:rsidDel="00000000" w:rsidR="00000000" w:rsidRPr="00000000">
        <w:rPr>
          <w:rtl w:val="0"/>
        </w:rPr>
      </w:r>
    </w:p>
    <w:p w:rsidR="00000000" w:rsidDel="00000000" w:rsidP="00000000" w:rsidRDefault="00000000" w:rsidRPr="00000000" w14:paraId="00000221">
      <w:pPr>
        <w:spacing w:line="276" w:lineRule="auto"/>
        <w:contextualSpacing w:val="0"/>
        <w:rPr>
          <w:rFonts w:ascii="Arimo" w:cs="Arimo" w:eastAsia="Arimo" w:hAnsi="Arimo"/>
        </w:rPr>
      </w:pPr>
      <w:r w:rsidDel="00000000" w:rsidR="00000000" w:rsidRPr="00000000">
        <w:rPr>
          <w:rtl w:val="0"/>
        </w:rPr>
      </w:r>
    </w:p>
    <w:p w:rsidR="00000000" w:rsidDel="00000000" w:rsidP="00000000" w:rsidRDefault="00000000" w:rsidRPr="00000000" w14:paraId="00000222">
      <w:pPr>
        <w:spacing w:line="276" w:lineRule="auto"/>
        <w:contextualSpacing w:val="0"/>
        <w:jc w:val="center"/>
        <w:rPr>
          <w:rFonts w:ascii="Arimo" w:cs="Arimo" w:eastAsia="Arimo" w:hAnsi="Arimo"/>
        </w:rPr>
      </w:pPr>
      <w:r w:rsidDel="00000000" w:rsidR="00000000" w:rsidRPr="00000000">
        <w:rPr>
          <w:rFonts w:ascii="Arimo" w:cs="Arimo" w:eastAsia="Arimo" w:hAnsi="Arimo"/>
        </w:rPr>
        <w:drawing>
          <wp:inline distB="114300" distT="114300" distL="114300" distR="114300">
            <wp:extent cx="5276850" cy="2527300"/>
            <wp:effectExtent b="0" l="0" r="0" t="0"/>
            <wp:docPr id="1"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27685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spacing w:line="276" w:lineRule="auto"/>
        <w:contextualSpacing w:val="0"/>
        <w:jc w:val="center"/>
        <w:rPr/>
      </w:pPr>
      <w:r w:rsidDel="00000000" w:rsidR="00000000" w:rsidRPr="00000000">
        <w:rPr>
          <w:rFonts w:ascii="Arial Unicode MS" w:cs="Arial Unicode MS" w:eastAsia="Arial Unicode MS" w:hAnsi="Arial Unicode MS"/>
          <w:i w:val="1"/>
          <w:sz w:val="20"/>
          <w:szCs w:val="20"/>
          <w:rtl w:val="0"/>
        </w:rPr>
        <w:t xml:space="preserve">资料来源：Etherscan，数据截止时间：2018 年 8 月 20 日，SNC 分析部</w:t>
      </w:r>
      <w:r w:rsidDel="00000000" w:rsidR="00000000" w:rsidRPr="00000000">
        <w:rPr>
          <w:rtl w:val="0"/>
        </w:rPr>
        <w:t xml:space="preserve"> </w:t>
      </w:r>
    </w:p>
    <w:p w:rsidR="00000000" w:rsidDel="00000000" w:rsidP="00000000" w:rsidRDefault="00000000" w:rsidRPr="00000000" w14:paraId="00000224">
      <w:pPr>
        <w:contextualSpacing w:val="0"/>
        <w:rPr>
          <w:highlight w:val="white"/>
        </w:rPr>
      </w:pPr>
      <w:r w:rsidDel="00000000" w:rsidR="00000000" w:rsidRPr="00000000">
        <w:rPr>
          <w:rtl w:val="0"/>
        </w:rPr>
      </w:r>
    </w:p>
    <w:p w:rsidR="00000000" w:rsidDel="00000000" w:rsidP="00000000" w:rsidRDefault="00000000" w:rsidRPr="00000000" w14:paraId="00000225">
      <w:pPr>
        <w:spacing w:line="276" w:lineRule="auto"/>
        <w:contextualSpacing w:val="0"/>
        <w:rPr>
          <w:rFonts w:ascii="Arimo" w:cs="Arimo" w:eastAsia="Arimo" w:hAnsi="Arimo"/>
        </w:rPr>
      </w:pPr>
      <w:r w:rsidDel="00000000" w:rsidR="00000000" w:rsidRPr="00000000">
        <w:rPr>
          <w:rtl w:val="0"/>
        </w:rPr>
      </w:r>
    </w:p>
    <w:p w:rsidR="00000000" w:rsidDel="00000000" w:rsidP="00000000" w:rsidRDefault="00000000" w:rsidRPr="00000000" w14:paraId="00000226">
      <w:pPr>
        <w:spacing w:line="276" w:lineRule="auto"/>
        <w:contextualSpacing w:val="0"/>
        <w:jc w:val="center"/>
        <w:rPr>
          <w:rFonts w:ascii="Arimo" w:cs="Arimo" w:eastAsia="Arimo" w:hAnsi="Arimo"/>
        </w:rPr>
      </w:pPr>
      <w:r w:rsidDel="00000000" w:rsidR="00000000" w:rsidRPr="00000000">
        <w:rPr>
          <w:rFonts w:ascii="Arimo" w:cs="Arimo" w:eastAsia="Arimo" w:hAnsi="Arimo"/>
        </w:rPr>
        <w:drawing>
          <wp:inline distB="114300" distT="114300" distL="114300" distR="114300">
            <wp:extent cx="5276850" cy="3022600"/>
            <wp:effectExtent b="0" l="0" r="0" t="0"/>
            <wp:docPr id="9"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527685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spacing w:line="276" w:lineRule="auto"/>
        <w:contextualSpacing w:val="0"/>
        <w:jc w:val="center"/>
        <w:rPr/>
      </w:pPr>
      <w:r w:rsidDel="00000000" w:rsidR="00000000" w:rsidRPr="00000000">
        <w:rPr>
          <w:rFonts w:ascii="Arial Unicode MS" w:cs="Arial Unicode MS" w:eastAsia="Arial Unicode MS" w:hAnsi="Arial Unicode MS"/>
          <w:i w:val="1"/>
          <w:sz w:val="20"/>
          <w:szCs w:val="20"/>
          <w:rtl w:val="0"/>
        </w:rPr>
        <w:t xml:space="preserve">资料来源：官网，数据截止时间：2018 年 8 月 20 日，SNC 分析部</w:t>
      </w:r>
      <w:r w:rsidDel="00000000" w:rsidR="00000000" w:rsidRPr="00000000">
        <w:rPr>
          <w:rtl w:val="0"/>
        </w:rPr>
        <w:t xml:space="preserve"> </w:t>
      </w:r>
    </w:p>
    <w:p w:rsidR="00000000" w:rsidDel="00000000" w:rsidP="00000000" w:rsidRDefault="00000000" w:rsidRPr="00000000" w14:paraId="00000228">
      <w:pPr>
        <w:spacing w:line="276" w:lineRule="auto"/>
        <w:contextualSpacing w:val="0"/>
        <w:rPr>
          <w:rFonts w:ascii="Arimo" w:cs="Arimo" w:eastAsia="Arimo" w:hAnsi="Arimo"/>
        </w:rPr>
      </w:pPr>
      <w:r w:rsidDel="00000000" w:rsidR="00000000" w:rsidRPr="00000000">
        <w:rPr>
          <w:rtl w:val="0"/>
        </w:rPr>
      </w:r>
    </w:p>
    <w:p w:rsidR="00000000" w:rsidDel="00000000" w:rsidP="00000000" w:rsidRDefault="00000000" w:rsidRPr="00000000" w14:paraId="00000229">
      <w:pPr>
        <w:spacing w:line="276" w:lineRule="auto"/>
        <w:contextualSpacing w:val="0"/>
        <w:rPr>
          <w:rFonts w:ascii="Arimo" w:cs="Arimo" w:eastAsia="Arimo" w:hAnsi="Arimo"/>
          <w:b w:val="1"/>
        </w:rPr>
      </w:pPr>
      <w:r w:rsidDel="00000000" w:rsidR="00000000" w:rsidRPr="00000000">
        <w:rPr>
          <w:rFonts w:ascii="Arial Unicode MS" w:cs="Arial Unicode MS" w:eastAsia="Arial Unicode MS" w:hAnsi="Arial Unicode MS"/>
          <w:rtl w:val="0"/>
        </w:rPr>
        <w:t xml:space="preserve">除了合约锁定和 bonus 部分写进了锁仓代码外，</w:t>
      </w:r>
      <w:r w:rsidDel="00000000" w:rsidR="00000000" w:rsidRPr="00000000">
        <w:rPr>
          <w:rFonts w:ascii="Arial Unicode MS" w:cs="Arial Unicode MS" w:eastAsia="Arial Unicode MS" w:hAnsi="Arial Unicode MS"/>
          <w:b w:val="1"/>
          <w:rtl w:val="0"/>
        </w:rPr>
        <w:t xml:space="preserve">其余部分，诸如创始人、基金会、核心开发团队应该锁仓的部分都没有写进代码</w:t>
      </w:r>
      <w:r w:rsidDel="00000000" w:rsidR="00000000" w:rsidRPr="00000000">
        <w:rPr>
          <w:rFonts w:ascii="Arial Unicode MS" w:cs="Arial Unicode MS" w:eastAsia="Arial Unicode MS" w:hAnsi="Arial Unicode MS"/>
          <w:rtl w:val="0"/>
        </w:rPr>
        <w:t xml:space="preserve">。对于合约锁定的 76.1% 部分，尽管将锁仓写进了代码，但并没有说明锁仓地址的归属，也没有说明释放机制；对于应该锁仓但没有写进代码的部分，大约合计有 16.9%。</w:t>
      </w:r>
      <w:r w:rsidDel="00000000" w:rsidR="00000000" w:rsidRPr="00000000">
        <w:rPr>
          <w:rtl w:val="0"/>
        </w:rPr>
      </w:r>
    </w:p>
    <w:p w:rsidR="00000000" w:rsidDel="00000000" w:rsidP="00000000" w:rsidRDefault="00000000" w:rsidRPr="00000000" w14:paraId="0000022A">
      <w:pPr>
        <w:spacing w:line="276" w:lineRule="auto"/>
        <w:contextualSpacing w:val="0"/>
        <w:rPr/>
      </w:pPr>
      <w:r w:rsidDel="00000000" w:rsidR="00000000" w:rsidRPr="00000000">
        <w:rPr>
          <w:rFonts w:ascii="Arial Unicode MS" w:cs="Arial Unicode MS" w:eastAsia="Arial Unicode MS" w:hAnsi="Arial Unicode MS"/>
          <w:rtl w:val="0"/>
        </w:rPr>
        <w:t xml:space="preserve">总体而言，DCN 分配非常清晰，且与白皮书一致。DCN 流通率基本与官方公布的一致。但因仍有 16.9% 应该锁仓的部分没有写进代码，且合约锁定部分的 76.1% 并没有说明 DCN 地址归属和释放机制，风险较高。</w:t>
      </w:r>
      <w:r w:rsidDel="00000000" w:rsidR="00000000" w:rsidRPr="00000000">
        <w:rPr>
          <w:rtl w:val="0"/>
        </w:rPr>
      </w:r>
    </w:p>
    <w:p w:rsidR="00000000" w:rsidDel="00000000" w:rsidP="00000000" w:rsidRDefault="00000000" w:rsidRPr="00000000" w14:paraId="0000022B">
      <w:pPr>
        <w:spacing w:line="276" w:lineRule="auto"/>
        <w:contextualSpacing w:val="0"/>
        <w:rPr/>
      </w:pPr>
      <w:r w:rsidDel="00000000" w:rsidR="00000000" w:rsidRPr="00000000">
        <w:rPr>
          <w:rtl w:val="0"/>
        </w:rPr>
      </w:r>
    </w:p>
    <w:p w:rsidR="00000000" w:rsidDel="00000000" w:rsidP="00000000" w:rsidRDefault="00000000" w:rsidRPr="00000000" w14:paraId="0000022C">
      <w:pPr>
        <w:pStyle w:val="Heading4"/>
        <w:spacing w:after="0" w:before="0" w:line="276" w:lineRule="auto"/>
        <w:contextualSpacing w:val="0"/>
        <w:rPr>
          <w:rFonts w:ascii="微软雅黑" w:cs="微软雅黑" w:eastAsia="微软雅黑" w:hAnsi="微软雅黑"/>
          <w:b w:val="1"/>
          <w:color w:val="579a78"/>
        </w:rPr>
      </w:pPr>
      <w:bookmarkStart w:colFirst="0" w:colLast="0" w:name="_3znysh7" w:id="25"/>
      <w:bookmarkEnd w:id="25"/>
      <w:r w:rsidDel="00000000" w:rsidR="00000000" w:rsidRPr="00000000">
        <w:rPr>
          <w:rFonts w:ascii="微软雅黑" w:cs="微软雅黑" w:eastAsia="微软雅黑" w:hAnsi="微软雅黑"/>
          <w:b w:val="1"/>
          <w:color w:val="579a78"/>
          <w:rtl w:val="0"/>
        </w:rPr>
        <w:t xml:space="preserve">市场表现</w:t>
      </w:r>
    </w:p>
    <w:p w:rsidR="00000000" w:rsidDel="00000000" w:rsidP="00000000" w:rsidRDefault="00000000" w:rsidRPr="00000000" w14:paraId="0000022D">
      <w:pPr>
        <w:spacing w:line="276" w:lineRule="auto"/>
        <w:contextualSpacing w:val="0"/>
        <w:rPr/>
      </w:pPr>
      <w:r w:rsidDel="00000000" w:rsidR="00000000" w:rsidRPr="00000000">
        <w:rPr>
          <w:rtl w:val="0"/>
        </w:rPr>
      </w:r>
    </w:p>
    <w:p w:rsidR="00000000" w:rsidDel="00000000" w:rsidP="00000000" w:rsidRDefault="00000000" w:rsidRPr="00000000" w14:paraId="0000022E">
      <w:pPr>
        <w:spacing w:line="276" w:lineRule="auto"/>
        <w:contextualSpacing w:val="0"/>
        <w:jc w:val="center"/>
        <w:rPr/>
      </w:pPr>
      <w:r w:rsidDel="00000000" w:rsidR="00000000" w:rsidRPr="00000000">
        <w:rPr/>
        <w:drawing>
          <wp:inline distB="114300" distT="114300" distL="114300" distR="114300">
            <wp:extent cx="4872038" cy="3350625"/>
            <wp:effectExtent b="0" l="0" r="0" t="0"/>
            <wp:docPr id="5" name="image17.jpg"/>
            <a:graphic>
              <a:graphicData uri="http://schemas.openxmlformats.org/drawingml/2006/picture">
                <pic:pic>
                  <pic:nvPicPr>
                    <pic:cNvPr id="0" name="image17.jpg"/>
                    <pic:cNvPicPr preferRelativeResize="0"/>
                  </pic:nvPicPr>
                  <pic:blipFill>
                    <a:blip r:embed="rId31"/>
                    <a:srcRect b="0" l="0" r="0" t="0"/>
                    <a:stretch>
                      <a:fillRect/>
                    </a:stretch>
                  </pic:blipFill>
                  <pic:spPr>
                    <a:xfrm>
                      <a:off x="0" y="0"/>
                      <a:ext cx="4872038" cy="3350625"/>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spacing w:line="276" w:lineRule="auto"/>
        <w:contextualSpacing w:val="0"/>
        <w:jc w:val="center"/>
        <w:rPr/>
      </w:pPr>
      <w:r w:rsidDel="00000000" w:rsidR="00000000" w:rsidRPr="00000000">
        <w:rPr>
          <w:rFonts w:ascii="Arial Unicode MS" w:cs="Arial Unicode MS" w:eastAsia="Arial Unicode MS" w:hAnsi="Arial Unicode MS"/>
          <w:i w:val="1"/>
          <w:sz w:val="20"/>
          <w:szCs w:val="20"/>
          <w:rtl w:val="0"/>
        </w:rPr>
        <w:t xml:space="preserve">资料来源：Coinmarketcap，数据截止时间：2018 年 8 月 20 日，SNC 分析部</w:t>
      </w:r>
      <w:r w:rsidDel="00000000" w:rsidR="00000000" w:rsidRPr="00000000">
        <w:rPr>
          <w:rtl w:val="0"/>
        </w:rPr>
        <w:t xml:space="preserve"> </w:t>
      </w:r>
    </w:p>
    <w:p w:rsidR="00000000" w:rsidDel="00000000" w:rsidP="00000000" w:rsidRDefault="00000000" w:rsidRPr="00000000" w14:paraId="00000230">
      <w:pPr>
        <w:spacing w:line="276" w:lineRule="auto"/>
        <w:contextualSpacing w:val="0"/>
        <w:rPr/>
      </w:pPr>
      <w:r w:rsidDel="00000000" w:rsidR="00000000" w:rsidRPr="00000000">
        <w:rPr>
          <w:rtl w:val="0"/>
        </w:rPr>
      </w:r>
    </w:p>
    <w:p w:rsidR="00000000" w:rsidDel="00000000" w:rsidP="00000000" w:rsidRDefault="00000000" w:rsidRPr="00000000" w14:paraId="00000231">
      <w:pPr>
        <w:spacing w:line="276" w:lineRule="auto"/>
        <w:contextualSpacing w:val="0"/>
        <w:rPr>
          <w:rFonts w:ascii="微软雅黑" w:cs="微软雅黑" w:eastAsia="微软雅黑" w:hAnsi="微软雅黑"/>
        </w:rPr>
      </w:pPr>
      <w:r w:rsidDel="00000000" w:rsidR="00000000" w:rsidRPr="00000000">
        <w:rPr>
          <w:rFonts w:ascii="微软雅黑" w:cs="微软雅黑" w:eastAsia="微软雅黑" w:hAnsi="微软雅黑"/>
          <w:rtl w:val="0"/>
        </w:rPr>
        <w:t xml:space="preserve">从</w:t>
      </w:r>
      <w:r w:rsidDel="00000000" w:rsidR="00000000" w:rsidRPr="00000000">
        <w:rPr>
          <w:rFonts w:ascii="Arimo" w:cs="Arimo" w:eastAsia="Arimo" w:hAnsi="Arimo"/>
          <w:rtl w:val="0"/>
        </w:rPr>
        <w:t xml:space="preserve"> Coinmarketcap </w:t>
      </w:r>
      <w:r w:rsidDel="00000000" w:rsidR="00000000" w:rsidRPr="00000000">
        <w:rPr>
          <w:rFonts w:ascii="微软雅黑" w:cs="微软雅黑" w:eastAsia="微软雅黑" w:hAnsi="微软雅黑"/>
          <w:rtl w:val="0"/>
        </w:rPr>
        <w:t xml:space="preserve">的全市场走势图来看，DCN 从上市交易以来，价格都较为平稳，</w:t>
      </w:r>
      <w:r w:rsidDel="00000000" w:rsidR="00000000" w:rsidRPr="00000000">
        <w:rPr>
          <w:rFonts w:ascii="微软雅黑" w:cs="微软雅黑" w:eastAsia="微软雅黑" w:hAnsi="微软雅黑"/>
          <w:rtl w:val="0"/>
        </w:rPr>
        <w:t xml:space="preserve">但在 2018 年 1 月到 2 月期间，突然出现大幅波动，且有相当大的成交量，价格风险高。</w:t>
      </w:r>
    </w:p>
    <w:p w:rsidR="00000000" w:rsidDel="00000000" w:rsidP="00000000" w:rsidRDefault="00000000" w:rsidRPr="00000000" w14:paraId="00000232">
      <w:pPr>
        <w:contextualSpacing w:val="0"/>
        <w:rPr>
          <w:rFonts w:ascii="微软雅黑" w:cs="微软雅黑" w:eastAsia="微软雅黑" w:hAnsi="微软雅黑"/>
        </w:rPr>
      </w:pPr>
      <w:r w:rsidDel="00000000" w:rsidR="00000000" w:rsidRPr="00000000">
        <w:rPr>
          <w:rtl w:val="0"/>
        </w:rPr>
      </w:r>
    </w:p>
    <w:p w:rsidR="00000000" w:rsidDel="00000000" w:rsidP="00000000" w:rsidRDefault="00000000" w:rsidRPr="00000000" w14:paraId="00000233">
      <w:pPr>
        <w:spacing w:line="276" w:lineRule="auto"/>
        <w:contextualSpacing w:val="0"/>
        <w:jc w:val="center"/>
        <w:rPr/>
      </w:pPr>
      <w:r w:rsidDel="00000000" w:rsidR="00000000" w:rsidRPr="00000000">
        <w:rPr>
          <w:rFonts w:ascii="微软雅黑" w:cs="微软雅黑" w:eastAsia="微软雅黑" w:hAnsi="微软雅黑"/>
        </w:rPr>
        <w:drawing>
          <wp:inline distB="114300" distT="114300" distL="114300" distR="114300">
            <wp:extent cx="5276850" cy="2971800"/>
            <wp:effectExtent b="0" l="0" r="0" t="0"/>
            <wp:docPr id="14" name="image35.png"/>
            <a:graphic>
              <a:graphicData uri="http://schemas.openxmlformats.org/drawingml/2006/picture">
                <pic:pic>
                  <pic:nvPicPr>
                    <pic:cNvPr id="0" name="image35.png"/>
                    <pic:cNvPicPr preferRelativeResize="0"/>
                  </pic:nvPicPr>
                  <pic:blipFill>
                    <a:blip r:embed="rId32"/>
                    <a:srcRect b="0" l="0" r="0" t="0"/>
                    <a:stretch>
                      <a:fillRect/>
                    </a:stretch>
                  </pic:blipFill>
                  <pic:spPr>
                    <a:xfrm>
                      <a:off x="0" y="0"/>
                      <a:ext cx="52768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pacing w:line="276" w:lineRule="auto"/>
        <w:contextualSpacing w:val="0"/>
        <w:jc w:val="center"/>
        <w:rPr/>
      </w:pPr>
      <w:r w:rsidDel="00000000" w:rsidR="00000000" w:rsidRPr="00000000">
        <w:rPr>
          <w:rFonts w:ascii="Arial Unicode MS" w:cs="Arial Unicode MS" w:eastAsia="Arial Unicode MS" w:hAnsi="Arial Unicode MS"/>
          <w:i w:val="1"/>
          <w:sz w:val="20"/>
          <w:szCs w:val="20"/>
          <w:rtl w:val="0"/>
        </w:rPr>
        <w:t xml:space="preserve">资料来源：</w:t>
      </w:r>
      <w:r w:rsidDel="00000000" w:rsidR="00000000" w:rsidRPr="00000000">
        <w:rPr>
          <w:rFonts w:ascii="微软雅黑" w:cs="微软雅黑" w:eastAsia="微软雅黑" w:hAnsi="微软雅黑"/>
          <w:i w:val="1"/>
          <w:rtl w:val="0"/>
        </w:rPr>
        <w:t xml:space="preserve">HitBTC</w:t>
      </w:r>
      <w:r w:rsidDel="00000000" w:rsidR="00000000" w:rsidRPr="00000000">
        <w:rPr>
          <w:rFonts w:ascii="Arial Unicode MS" w:cs="Arial Unicode MS" w:eastAsia="Arial Unicode MS" w:hAnsi="Arial Unicode MS"/>
          <w:i w:val="1"/>
          <w:sz w:val="20"/>
          <w:szCs w:val="20"/>
          <w:rtl w:val="0"/>
        </w:rPr>
        <w:t xml:space="preserve">，数据截止时间：2018 年 8 月 20 日，SNC 分析部</w:t>
      </w:r>
      <w:r w:rsidDel="00000000" w:rsidR="00000000" w:rsidRPr="00000000">
        <w:rPr>
          <w:rtl w:val="0"/>
        </w:rPr>
        <w:t xml:space="preserve"> </w:t>
      </w:r>
    </w:p>
    <w:p w:rsidR="00000000" w:rsidDel="00000000" w:rsidP="00000000" w:rsidRDefault="00000000" w:rsidRPr="00000000" w14:paraId="00000235">
      <w:pPr>
        <w:spacing w:line="276" w:lineRule="auto"/>
        <w:contextualSpacing w:val="0"/>
        <w:rPr>
          <w:rFonts w:ascii="微软雅黑" w:cs="微软雅黑" w:eastAsia="微软雅黑" w:hAnsi="微软雅黑"/>
        </w:rPr>
      </w:pPr>
      <w:r w:rsidDel="00000000" w:rsidR="00000000" w:rsidRPr="00000000">
        <w:rPr>
          <w:rtl w:val="0"/>
        </w:rPr>
      </w:r>
    </w:p>
    <w:p w:rsidR="00000000" w:rsidDel="00000000" w:rsidP="00000000" w:rsidRDefault="00000000" w:rsidRPr="00000000" w14:paraId="00000236">
      <w:pPr>
        <w:spacing w:line="276" w:lineRule="auto"/>
        <w:ind w:left="220"/>
        <w:contextualSpacing w:val="0"/>
        <w:rPr>
          <w:rFonts w:ascii="微软雅黑" w:cs="微软雅黑" w:eastAsia="微软雅黑" w:hAnsi="微软雅黑"/>
        </w:rPr>
      </w:pPr>
      <w:r w:rsidDel="00000000" w:rsidR="00000000" w:rsidRPr="00000000">
        <w:rPr>
          <w:rFonts w:ascii="微软雅黑" w:cs="微软雅黑" w:eastAsia="微软雅黑" w:hAnsi="微软雅黑"/>
          <w:rtl w:val="0"/>
        </w:rPr>
        <w:t xml:space="preserve">上图是 HitBTC 交易所的 DCN/BTC 交易对的日线图。</w:t>
      </w:r>
      <w:r w:rsidDel="00000000" w:rsidR="00000000" w:rsidRPr="00000000">
        <w:rPr>
          <w:rFonts w:ascii="微软雅黑" w:cs="微软雅黑" w:eastAsia="微软雅黑" w:hAnsi="微软雅黑"/>
          <w:rtl w:val="0"/>
        </w:rPr>
        <w:t xml:space="preserve">跟同时期</w:t>
      </w:r>
      <w:r w:rsidDel="00000000" w:rsidR="00000000" w:rsidRPr="00000000">
        <w:rPr>
          <w:rFonts w:ascii="Arimo" w:cs="Arimo" w:eastAsia="Arimo" w:hAnsi="Arimo"/>
          <w:rtl w:val="0"/>
        </w:rPr>
        <w:t xml:space="preserve"> Coinmarketcap</w:t>
      </w:r>
      <w:r w:rsidDel="00000000" w:rsidR="00000000" w:rsidRPr="00000000">
        <w:rPr>
          <w:rFonts w:ascii="微软雅黑" w:cs="微软雅黑" w:eastAsia="微软雅黑" w:hAnsi="微软雅黑"/>
          <w:rtl w:val="0"/>
        </w:rPr>
        <w:t xml:space="preserve"> 全市场价格</w:t>
      </w:r>
      <w:r w:rsidDel="00000000" w:rsidR="00000000" w:rsidRPr="00000000">
        <w:rPr>
          <w:rFonts w:ascii="微软雅黑" w:cs="微软雅黑" w:eastAsia="微软雅黑" w:hAnsi="微软雅黑"/>
          <w:rtl w:val="0"/>
        </w:rPr>
        <w:t xml:space="preserve">走</w:t>
      </w:r>
    </w:p>
    <w:p w:rsidR="00000000" w:rsidDel="00000000" w:rsidP="00000000" w:rsidRDefault="00000000" w:rsidRPr="00000000" w14:paraId="00000237">
      <w:pPr>
        <w:spacing w:line="276" w:lineRule="auto"/>
        <w:ind w:left="220"/>
        <w:contextualSpacing w:val="0"/>
        <w:rPr>
          <w:rFonts w:ascii="微软雅黑" w:cs="微软雅黑" w:eastAsia="微软雅黑" w:hAnsi="微软雅黑"/>
        </w:rPr>
      </w:pPr>
      <w:r w:rsidDel="00000000" w:rsidR="00000000" w:rsidRPr="00000000">
        <w:rPr>
          <w:rFonts w:ascii="微软雅黑" w:cs="微软雅黑" w:eastAsia="微软雅黑" w:hAnsi="微软雅黑"/>
          <w:rtl w:val="0"/>
        </w:rPr>
        <w:t xml:space="preserve">势有一定出入，因为在 2018 年 1 月和 2 月</w:t>
      </w:r>
      <w:r w:rsidDel="00000000" w:rsidR="00000000" w:rsidRPr="00000000">
        <w:rPr>
          <w:rFonts w:ascii="微软雅黑" w:cs="微软雅黑" w:eastAsia="微软雅黑" w:hAnsi="微软雅黑"/>
          <w:rtl w:val="0"/>
        </w:rPr>
        <w:t xml:space="preserve">期</w:t>
      </w:r>
      <w:r w:rsidDel="00000000" w:rsidR="00000000" w:rsidRPr="00000000">
        <w:rPr>
          <w:rFonts w:ascii="微软雅黑" w:cs="微软雅黑" w:eastAsia="微软雅黑" w:hAnsi="微软雅黑"/>
          <w:rtl w:val="0"/>
        </w:rPr>
        <w:t xml:space="preserve">间，该交易对在 HitBTC 上并没有什么交易量。</w:t>
      </w:r>
    </w:p>
    <w:p w:rsidR="00000000" w:rsidDel="00000000" w:rsidP="00000000" w:rsidRDefault="00000000" w:rsidRPr="00000000" w14:paraId="00000238">
      <w:pPr>
        <w:spacing w:line="276" w:lineRule="auto"/>
        <w:ind w:left="220"/>
        <w:contextualSpacing w:val="0"/>
        <w:rPr>
          <w:rFonts w:ascii="微软雅黑" w:cs="微软雅黑" w:eastAsia="微软雅黑" w:hAnsi="微软雅黑"/>
        </w:rPr>
      </w:pPr>
      <w:r w:rsidDel="00000000" w:rsidR="00000000" w:rsidRPr="00000000">
        <w:rPr>
          <w:rFonts w:ascii="微软雅黑" w:cs="微软雅黑" w:eastAsia="微软雅黑" w:hAnsi="微软雅黑"/>
          <w:rtl w:val="0"/>
        </w:rPr>
        <w:t xml:space="preserve">单个交易所的单个交易对并不能完全反映</w:t>
      </w:r>
      <w:r w:rsidDel="00000000" w:rsidR="00000000" w:rsidRPr="00000000">
        <w:rPr>
          <w:rFonts w:ascii="微软雅黑" w:cs="微软雅黑" w:eastAsia="微软雅黑" w:hAnsi="微软雅黑"/>
          <w:rtl w:val="0"/>
        </w:rPr>
        <w:t xml:space="preserve">整</w:t>
      </w:r>
      <w:r w:rsidDel="00000000" w:rsidR="00000000" w:rsidRPr="00000000">
        <w:rPr>
          <w:rFonts w:ascii="微软雅黑" w:cs="微软雅黑" w:eastAsia="微软雅黑" w:hAnsi="微软雅黑"/>
          <w:rtl w:val="0"/>
        </w:rPr>
        <w:t xml:space="preserve">个 DCN交易市场状况，因而风险相对更大。</w:t>
      </w:r>
    </w:p>
    <w:p w:rsidR="00000000" w:rsidDel="00000000" w:rsidP="00000000" w:rsidRDefault="00000000" w:rsidRPr="00000000" w14:paraId="00000239">
      <w:pPr>
        <w:contextualSpacing w:val="0"/>
        <w:rPr>
          <w:rFonts w:ascii="微软雅黑" w:cs="微软雅黑" w:eastAsia="微软雅黑" w:hAnsi="微软雅黑"/>
        </w:rPr>
      </w:pPr>
      <w:r w:rsidDel="00000000" w:rsidR="00000000" w:rsidRPr="00000000">
        <w:rPr>
          <w:rtl w:val="0"/>
        </w:rPr>
      </w:r>
    </w:p>
    <w:p w:rsidR="00000000" w:rsidDel="00000000" w:rsidP="00000000" w:rsidRDefault="00000000" w:rsidRPr="00000000" w14:paraId="0000023A">
      <w:pPr>
        <w:spacing w:line="276" w:lineRule="auto"/>
        <w:ind w:left="220"/>
        <w:contextualSpacing w:val="0"/>
        <w:jc w:val="center"/>
        <w:rPr/>
      </w:pPr>
      <w:r w:rsidDel="00000000" w:rsidR="00000000" w:rsidRPr="00000000">
        <w:rPr>
          <w:rFonts w:ascii="微软雅黑" w:cs="微软雅黑" w:eastAsia="微软雅黑" w:hAnsi="微软雅黑"/>
        </w:rPr>
        <w:drawing>
          <wp:inline distB="114300" distT="114300" distL="114300" distR="114300">
            <wp:extent cx="5276850" cy="2971800"/>
            <wp:effectExtent b="0" l="0" r="0" t="0"/>
            <wp:docPr id="16" name="image40.png"/>
            <a:graphic>
              <a:graphicData uri="http://schemas.openxmlformats.org/drawingml/2006/picture">
                <pic:pic>
                  <pic:nvPicPr>
                    <pic:cNvPr id="0" name="image40.png"/>
                    <pic:cNvPicPr preferRelativeResize="0"/>
                  </pic:nvPicPr>
                  <pic:blipFill>
                    <a:blip r:embed="rId33"/>
                    <a:srcRect b="0" l="0" r="0" t="0"/>
                    <a:stretch>
                      <a:fillRect/>
                    </a:stretch>
                  </pic:blipFill>
                  <pic:spPr>
                    <a:xfrm>
                      <a:off x="0" y="0"/>
                      <a:ext cx="52768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spacing w:line="276" w:lineRule="auto"/>
        <w:contextualSpacing w:val="0"/>
        <w:jc w:val="center"/>
        <w:rPr/>
      </w:pPr>
      <w:r w:rsidDel="00000000" w:rsidR="00000000" w:rsidRPr="00000000">
        <w:rPr>
          <w:rFonts w:ascii="Arial Unicode MS" w:cs="Arial Unicode MS" w:eastAsia="Arial Unicode MS" w:hAnsi="Arial Unicode MS"/>
          <w:i w:val="1"/>
          <w:sz w:val="20"/>
          <w:szCs w:val="20"/>
          <w:rtl w:val="0"/>
        </w:rPr>
        <w:t xml:space="preserve">资料来源：</w:t>
      </w:r>
      <w:r w:rsidDel="00000000" w:rsidR="00000000" w:rsidRPr="00000000">
        <w:rPr>
          <w:rFonts w:ascii="微软雅黑" w:cs="微软雅黑" w:eastAsia="微软雅黑" w:hAnsi="微软雅黑"/>
          <w:i w:val="1"/>
          <w:rtl w:val="0"/>
        </w:rPr>
        <w:t xml:space="preserve">HitBTC</w:t>
      </w:r>
      <w:r w:rsidDel="00000000" w:rsidR="00000000" w:rsidRPr="00000000">
        <w:rPr>
          <w:rFonts w:ascii="Arial Unicode MS" w:cs="Arial Unicode MS" w:eastAsia="Arial Unicode MS" w:hAnsi="Arial Unicode MS"/>
          <w:i w:val="1"/>
          <w:sz w:val="20"/>
          <w:szCs w:val="20"/>
          <w:rtl w:val="0"/>
        </w:rPr>
        <w:t xml:space="preserve">，数据截止时间：2018 年 8 月 20 日，SNC 分析部</w:t>
      </w:r>
      <w:r w:rsidDel="00000000" w:rsidR="00000000" w:rsidRPr="00000000">
        <w:rPr>
          <w:rtl w:val="0"/>
        </w:rPr>
        <w:t xml:space="preserve"> </w:t>
      </w:r>
    </w:p>
    <w:p w:rsidR="00000000" w:rsidDel="00000000" w:rsidP="00000000" w:rsidRDefault="00000000" w:rsidRPr="00000000" w14:paraId="0000023C">
      <w:pPr>
        <w:spacing w:line="276" w:lineRule="auto"/>
        <w:ind w:left="220"/>
        <w:contextualSpacing w:val="0"/>
        <w:rPr>
          <w:rFonts w:ascii="微软雅黑" w:cs="微软雅黑" w:eastAsia="微软雅黑" w:hAnsi="微软雅黑"/>
        </w:rPr>
      </w:pPr>
      <w:r w:rsidDel="00000000" w:rsidR="00000000" w:rsidRPr="00000000">
        <w:rPr>
          <w:rtl w:val="0"/>
        </w:rPr>
      </w:r>
    </w:p>
    <w:p w:rsidR="00000000" w:rsidDel="00000000" w:rsidP="00000000" w:rsidRDefault="00000000" w:rsidRPr="00000000" w14:paraId="0000023D">
      <w:pPr>
        <w:spacing w:line="276" w:lineRule="auto"/>
        <w:ind w:left="220"/>
        <w:contextualSpacing w:val="0"/>
        <w:rPr>
          <w:rFonts w:ascii="微软雅黑" w:cs="微软雅黑" w:eastAsia="微软雅黑" w:hAnsi="微软雅黑"/>
        </w:rPr>
      </w:pPr>
      <w:r w:rsidDel="00000000" w:rsidR="00000000" w:rsidRPr="00000000">
        <w:rPr>
          <w:rFonts w:ascii="微软雅黑" w:cs="微软雅黑" w:eastAsia="微软雅黑" w:hAnsi="微软雅黑"/>
          <w:rtl w:val="0"/>
        </w:rPr>
        <w:t xml:space="preserve">上图是 HitBTC 交易所的 DCN/ETH 交易对的日线图。该交易对的价格走势跟同时期的 </w:t>
      </w:r>
    </w:p>
    <w:p w:rsidR="00000000" w:rsidDel="00000000" w:rsidP="00000000" w:rsidRDefault="00000000" w:rsidRPr="00000000" w14:paraId="0000023E">
      <w:pPr>
        <w:spacing w:line="276" w:lineRule="auto"/>
        <w:ind w:left="220"/>
        <w:contextualSpacing w:val="0"/>
        <w:rPr>
          <w:rFonts w:ascii="Arimo" w:cs="Arimo" w:eastAsia="Arimo" w:hAnsi="Arimo"/>
        </w:rPr>
      </w:pPr>
      <w:r w:rsidDel="00000000" w:rsidR="00000000" w:rsidRPr="00000000">
        <w:rPr>
          <w:rFonts w:ascii="Arial Unicode MS" w:cs="Arial Unicode MS" w:eastAsia="Arial Unicode MS" w:hAnsi="Arial Unicode MS"/>
          <w:rtl w:val="0"/>
        </w:rPr>
        <w:t xml:space="preserve">Coinmarketcap 数据基本一致。</w:t>
      </w:r>
      <w:r w:rsidDel="00000000" w:rsidR="00000000" w:rsidRPr="00000000">
        <w:rPr>
          <w:rFonts w:ascii="Arial Unicode MS" w:cs="Arial Unicode MS" w:eastAsia="Arial Unicode MS" w:hAnsi="Arial Unicode MS"/>
          <w:rtl w:val="0"/>
        </w:rPr>
        <w:t xml:space="preserve">但值得一提的是在 2017 </w:t>
      </w:r>
      <w:r w:rsidDel="00000000" w:rsidR="00000000" w:rsidRPr="00000000">
        <w:rPr>
          <w:rFonts w:ascii="Arial Unicode MS" w:cs="Arial Unicode MS" w:eastAsia="Arial Unicode MS" w:hAnsi="Arial Unicode MS"/>
          <w:rtl w:val="0"/>
        </w:rPr>
        <w:t xml:space="preserve">年 </w:t>
      </w:r>
      <w:r w:rsidDel="00000000" w:rsidR="00000000" w:rsidRPr="00000000">
        <w:rPr>
          <w:rFonts w:ascii="Arimo" w:cs="Arimo" w:eastAsia="Arimo" w:hAnsi="Arimo"/>
          <w:rtl w:val="0"/>
        </w:rPr>
        <w:t xml:space="preserve">12 </w:t>
      </w:r>
      <w:r w:rsidDel="00000000" w:rsidR="00000000" w:rsidRPr="00000000">
        <w:rPr>
          <w:rFonts w:ascii="Arial Unicode MS" w:cs="Arial Unicode MS" w:eastAsia="Arial Unicode MS" w:hAnsi="Arial Unicode MS"/>
          <w:rtl w:val="0"/>
        </w:rPr>
        <w:t xml:space="preserve">月</w:t>
      </w:r>
      <w:r w:rsidDel="00000000" w:rsidR="00000000" w:rsidRPr="00000000">
        <w:rPr>
          <w:rFonts w:ascii="Arial Unicode MS" w:cs="Arial Unicode MS" w:eastAsia="Arial Unicode MS" w:hAnsi="Arial Unicode MS"/>
          <w:rtl w:val="0"/>
        </w:rPr>
        <w:t xml:space="preserve">和 2018 年 1 月的两次价格</w:t>
      </w:r>
    </w:p>
    <w:p w:rsidR="00000000" w:rsidDel="00000000" w:rsidP="00000000" w:rsidRDefault="00000000" w:rsidRPr="00000000" w14:paraId="0000023F">
      <w:pPr>
        <w:spacing w:line="276" w:lineRule="auto"/>
        <w:ind w:left="220"/>
        <w:contextualSpacing w:val="0"/>
        <w:rPr>
          <w:rFonts w:ascii="Arimo" w:cs="Arimo" w:eastAsia="Arimo" w:hAnsi="Arimo"/>
        </w:rPr>
      </w:pPr>
      <w:r w:rsidDel="00000000" w:rsidR="00000000" w:rsidRPr="00000000">
        <w:rPr>
          <w:rFonts w:ascii="Arial Unicode MS" w:cs="Arial Unicode MS" w:eastAsia="Arial Unicode MS" w:hAnsi="Arial Unicode MS"/>
          <w:rtl w:val="0"/>
        </w:rPr>
        <w:t xml:space="preserve">剧烈波动，都呈现等腰三角形态，表明了很强的投机性，且出现</w:t>
      </w:r>
      <w:r w:rsidDel="00000000" w:rsidR="00000000" w:rsidRPr="00000000">
        <w:rPr>
          <w:rFonts w:ascii="Arial Unicode MS" w:cs="Arial Unicode MS" w:eastAsia="Arial Unicode MS" w:hAnsi="Arial Unicode MS"/>
          <w:rtl w:val="0"/>
        </w:rPr>
        <w:t xml:space="preserve">天</w:t>
      </w:r>
      <w:r w:rsidDel="00000000" w:rsidR="00000000" w:rsidRPr="00000000">
        <w:rPr>
          <w:rFonts w:ascii="Arial Unicode MS" w:cs="Arial Unicode MS" w:eastAsia="Arial Unicode MS" w:hAnsi="Arial Unicode MS"/>
          <w:rtl w:val="0"/>
        </w:rPr>
        <w:t xml:space="preserve">量成交，有较高风险。</w:t>
      </w:r>
    </w:p>
    <w:p w:rsidR="00000000" w:rsidDel="00000000" w:rsidP="00000000" w:rsidRDefault="00000000" w:rsidRPr="00000000" w14:paraId="00000240">
      <w:pPr>
        <w:contextualSpacing w:val="0"/>
        <w:jc w:val="center"/>
        <w:rPr>
          <w:rFonts w:ascii="Arimo" w:cs="Arimo" w:eastAsia="Arimo" w:hAnsi="Arimo"/>
          <w:b w:val="1"/>
        </w:rPr>
      </w:pPr>
      <w:r w:rsidDel="00000000" w:rsidR="00000000" w:rsidRPr="00000000">
        <w:rPr>
          <w:rtl w:val="0"/>
        </w:rPr>
      </w:r>
    </w:p>
    <w:p w:rsidR="00000000" w:rsidDel="00000000" w:rsidP="00000000" w:rsidRDefault="00000000" w:rsidRPr="00000000" w14:paraId="00000241">
      <w:pPr>
        <w:spacing w:line="276" w:lineRule="auto"/>
        <w:ind w:left="220"/>
        <w:contextualSpacing w:val="0"/>
        <w:jc w:val="center"/>
        <w:rPr>
          <w:rFonts w:ascii="Arimo" w:cs="Arimo" w:eastAsia="Arimo" w:hAnsi="Arimo"/>
        </w:rPr>
      </w:pPr>
      <w:r w:rsidDel="00000000" w:rsidR="00000000" w:rsidRPr="00000000">
        <w:rPr>
          <w:rFonts w:ascii="Arimo" w:cs="Arimo" w:eastAsia="Arimo" w:hAnsi="Arimo"/>
        </w:rPr>
        <w:drawing>
          <wp:inline distB="114300" distT="114300" distL="114300" distR="114300">
            <wp:extent cx="5218155" cy="2938463"/>
            <wp:effectExtent b="0" l="0" r="0" t="0"/>
            <wp:docPr id="6"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218155" cy="2938463"/>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spacing w:line="276" w:lineRule="auto"/>
        <w:contextualSpacing w:val="0"/>
        <w:jc w:val="center"/>
        <w:rPr>
          <w:rFonts w:ascii="Arimo" w:cs="Arimo" w:eastAsia="Arimo" w:hAnsi="Arimo"/>
        </w:rPr>
      </w:pPr>
      <w:r w:rsidDel="00000000" w:rsidR="00000000" w:rsidRPr="00000000">
        <w:rPr>
          <w:rFonts w:ascii="Arial Unicode MS" w:cs="Arial Unicode MS" w:eastAsia="Arial Unicode MS" w:hAnsi="Arial Unicode MS"/>
          <w:i w:val="1"/>
          <w:sz w:val="20"/>
          <w:szCs w:val="20"/>
          <w:rtl w:val="0"/>
        </w:rPr>
        <w:t xml:space="preserve">资料来源：</w:t>
      </w:r>
      <w:r w:rsidDel="00000000" w:rsidR="00000000" w:rsidRPr="00000000">
        <w:rPr>
          <w:i w:val="1"/>
          <w:sz w:val="18"/>
          <w:szCs w:val="18"/>
          <w:highlight w:val="white"/>
          <w:rtl w:val="0"/>
        </w:rPr>
        <w:t xml:space="preserve">CoinExchange</w:t>
      </w:r>
      <w:r w:rsidDel="00000000" w:rsidR="00000000" w:rsidRPr="00000000">
        <w:rPr>
          <w:rFonts w:ascii="Arial Unicode MS" w:cs="Arial Unicode MS" w:eastAsia="Arial Unicode MS" w:hAnsi="Arial Unicode MS"/>
          <w:i w:val="1"/>
          <w:sz w:val="20"/>
          <w:szCs w:val="20"/>
          <w:rtl w:val="0"/>
        </w:rPr>
        <w:t xml:space="preserve">，数据截止时间：2018 年 8 月 20 日，SNC 分析部</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43">
      <w:pPr>
        <w:spacing w:line="276" w:lineRule="auto"/>
        <w:ind w:left="220"/>
        <w:contextualSpacing w:val="0"/>
        <w:rPr>
          <w:rFonts w:ascii="微软雅黑" w:cs="微软雅黑" w:eastAsia="微软雅黑" w:hAnsi="微软雅黑"/>
        </w:rPr>
      </w:pPr>
      <w:r w:rsidDel="00000000" w:rsidR="00000000" w:rsidRPr="00000000">
        <w:rPr>
          <w:rtl w:val="0"/>
        </w:rPr>
      </w:r>
    </w:p>
    <w:p w:rsidR="00000000" w:rsidDel="00000000" w:rsidP="00000000" w:rsidRDefault="00000000" w:rsidRPr="00000000" w14:paraId="00000244">
      <w:pPr>
        <w:spacing w:line="276" w:lineRule="auto"/>
        <w:ind w:left="220"/>
        <w:contextualSpacing w:val="0"/>
        <w:rPr>
          <w:rFonts w:ascii="微软雅黑" w:cs="微软雅黑" w:eastAsia="微软雅黑" w:hAnsi="微软雅黑"/>
        </w:rPr>
      </w:pPr>
      <w:r w:rsidDel="00000000" w:rsidR="00000000" w:rsidRPr="00000000">
        <w:rPr>
          <w:rFonts w:ascii="微软雅黑" w:cs="微软雅黑" w:eastAsia="微软雅黑" w:hAnsi="微软雅黑"/>
          <w:rtl w:val="0"/>
        </w:rPr>
        <w:t xml:space="preserve">上图是 </w:t>
      </w:r>
      <w:r w:rsidDel="00000000" w:rsidR="00000000" w:rsidRPr="00000000">
        <w:rPr>
          <w:highlight w:val="white"/>
          <w:rtl w:val="0"/>
        </w:rPr>
        <w:t xml:space="preserve">CoinExchange</w:t>
      </w:r>
      <w:r w:rsidDel="00000000" w:rsidR="00000000" w:rsidRPr="00000000">
        <w:rPr>
          <w:rFonts w:ascii="微软雅黑" w:cs="微软雅黑" w:eastAsia="微软雅黑" w:hAnsi="微软雅黑"/>
          <w:rtl w:val="0"/>
        </w:rPr>
        <w:t xml:space="preserve"> 交易所的 DCN/BTC 交易对的日线图。该交易对走势跟同时期 </w:t>
      </w:r>
    </w:p>
    <w:p w:rsidR="00000000" w:rsidDel="00000000" w:rsidP="00000000" w:rsidRDefault="00000000" w:rsidRPr="00000000" w14:paraId="00000245">
      <w:pPr>
        <w:spacing w:line="276" w:lineRule="auto"/>
        <w:ind w:left="220"/>
        <w:contextualSpacing w:val="0"/>
        <w:rPr>
          <w:rFonts w:ascii="Arimo" w:cs="Arimo" w:eastAsia="Arimo" w:hAnsi="Arimo"/>
        </w:rPr>
      </w:pPr>
      <w:r w:rsidDel="00000000" w:rsidR="00000000" w:rsidRPr="00000000">
        <w:rPr>
          <w:rFonts w:ascii="Arial Unicode MS" w:cs="Arial Unicode MS" w:eastAsia="Arial Unicode MS" w:hAnsi="Arial Unicode MS"/>
          <w:rtl w:val="0"/>
        </w:rPr>
        <w:t xml:space="preserve">Coinmarketcap 数据一致。</w:t>
      </w:r>
      <w:r w:rsidDel="00000000" w:rsidR="00000000" w:rsidRPr="00000000">
        <w:rPr>
          <w:rFonts w:ascii="Arial Unicode MS" w:cs="Arial Unicode MS" w:eastAsia="Arial Unicode MS" w:hAnsi="Arial Unicode MS"/>
          <w:rtl w:val="0"/>
        </w:rPr>
        <w:t xml:space="preserve">其中在 2018 年 1 月量价都出现了直角三角形态，表明快速拉升的</w:t>
      </w:r>
    </w:p>
    <w:p w:rsidR="00000000" w:rsidDel="00000000" w:rsidP="00000000" w:rsidRDefault="00000000" w:rsidRPr="00000000" w14:paraId="00000246">
      <w:pPr>
        <w:spacing w:line="276" w:lineRule="auto"/>
        <w:ind w:left="220"/>
        <w:contextualSpacing w:val="0"/>
        <w:rPr>
          <w:rFonts w:ascii="Arimo" w:cs="Arimo" w:eastAsia="Arimo" w:hAnsi="Arimo"/>
        </w:rPr>
      </w:pPr>
      <w:r w:rsidDel="00000000" w:rsidR="00000000" w:rsidRPr="00000000">
        <w:rPr>
          <w:rFonts w:ascii="Arial Unicode MS" w:cs="Arial Unicode MS" w:eastAsia="Arial Unicode MS" w:hAnsi="Arial Unicode MS"/>
          <w:rtl w:val="0"/>
        </w:rPr>
        <w:t xml:space="preserve">价格被卖单逐渐消化，此处存在较高价格波动风险。</w:t>
      </w:r>
    </w:p>
    <w:p w:rsidR="00000000" w:rsidDel="00000000" w:rsidP="00000000" w:rsidRDefault="00000000" w:rsidRPr="00000000" w14:paraId="00000247">
      <w:pPr>
        <w:spacing w:line="276" w:lineRule="auto"/>
        <w:ind w:left="220"/>
        <w:contextualSpacing w:val="0"/>
        <w:rPr>
          <w:rFonts w:ascii="微软雅黑" w:cs="微软雅黑" w:eastAsia="微软雅黑" w:hAnsi="微软雅黑"/>
          <w:b w:val="1"/>
        </w:rPr>
      </w:pPr>
      <w:r w:rsidDel="00000000" w:rsidR="00000000" w:rsidRPr="00000000">
        <w:rPr>
          <w:rtl w:val="0"/>
        </w:rPr>
      </w:r>
    </w:p>
    <w:p w:rsidR="00000000" w:rsidDel="00000000" w:rsidP="00000000" w:rsidRDefault="00000000" w:rsidRPr="00000000" w14:paraId="00000248">
      <w:pPr>
        <w:spacing w:line="276" w:lineRule="auto"/>
        <w:ind w:left="220"/>
        <w:contextualSpacing w:val="0"/>
        <w:rPr>
          <w:rFonts w:ascii="微软雅黑" w:cs="微软雅黑" w:eastAsia="微软雅黑" w:hAnsi="微软雅黑"/>
        </w:rPr>
      </w:pPr>
      <w:r w:rsidDel="00000000" w:rsidR="00000000" w:rsidRPr="00000000">
        <w:rPr>
          <w:rFonts w:ascii="微软雅黑" w:cs="微软雅黑" w:eastAsia="微软雅黑" w:hAnsi="微软雅黑"/>
          <w:rtl w:val="0"/>
        </w:rPr>
        <w:t xml:space="preserve">综上所述，币值方面，DCN</w:t>
      </w:r>
      <w:r w:rsidDel="00000000" w:rsidR="00000000" w:rsidRPr="00000000">
        <w:rPr>
          <w:rFonts w:ascii="Arimo" w:cs="Arimo" w:eastAsia="Arimo" w:hAnsi="Arimo"/>
          <w:rtl w:val="0"/>
        </w:rPr>
        <w:t xml:space="preserve"> </w:t>
      </w:r>
      <w:r w:rsidDel="00000000" w:rsidR="00000000" w:rsidRPr="00000000">
        <w:rPr>
          <w:rFonts w:ascii="微软雅黑" w:cs="微软雅黑" w:eastAsia="微软雅黑" w:hAnsi="微软雅黑"/>
          <w:rtl w:val="0"/>
        </w:rPr>
        <w:t xml:space="preserve">覆盖交易所较少，交易对较少，换手率低，流通性风险高；持仓</w:t>
      </w:r>
    </w:p>
    <w:p w:rsidR="00000000" w:rsidDel="00000000" w:rsidP="00000000" w:rsidRDefault="00000000" w:rsidRPr="00000000" w14:paraId="00000249">
      <w:pPr>
        <w:spacing w:line="276" w:lineRule="auto"/>
        <w:ind w:left="220"/>
        <w:contextualSpacing w:val="0"/>
        <w:rPr>
          <w:rFonts w:ascii="Arimo" w:cs="Arimo" w:eastAsia="Arimo" w:hAnsi="Arimo"/>
        </w:rPr>
      </w:pPr>
      <w:r w:rsidDel="00000000" w:rsidR="00000000" w:rsidRPr="00000000">
        <w:rPr>
          <w:rFonts w:ascii="微软雅黑" w:cs="微软雅黑" w:eastAsia="微软雅黑" w:hAnsi="微软雅黑"/>
          <w:rtl w:val="0"/>
        </w:rPr>
        <w:t xml:space="preserve">分布方面，</w:t>
      </w:r>
      <w:r w:rsidDel="00000000" w:rsidR="00000000" w:rsidRPr="00000000">
        <w:rPr>
          <w:rFonts w:ascii="Arial Unicode MS" w:cs="Arial Unicode MS" w:eastAsia="Arial Unicode MS" w:hAnsi="Arial Unicode MS"/>
          <w:rtl w:val="0"/>
        </w:rPr>
        <w:t xml:space="preserve">DCN 分配非常清晰，但仍有大量 DCN 处于不确定状态，有不定期进入流通市场</w:t>
      </w:r>
    </w:p>
    <w:p w:rsidR="00000000" w:rsidDel="00000000" w:rsidP="00000000" w:rsidRDefault="00000000" w:rsidRPr="00000000" w14:paraId="0000024A">
      <w:pPr>
        <w:spacing w:line="276" w:lineRule="auto"/>
        <w:ind w:left="220"/>
        <w:contextualSpacing w:val="0"/>
        <w:rPr>
          <w:rFonts w:ascii="微软雅黑" w:cs="微软雅黑" w:eastAsia="微软雅黑" w:hAnsi="微软雅黑"/>
        </w:rPr>
      </w:pPr>
      <w:r w:rsidDel="00000000" w:rsidR="00000000" w:rsidRPr="00000000">
        <w:rPr>
          <w:rFonts w:ascii="Arial Unicode MS" w:cs="Arial Unicode MS" w:eastAsia="Arial Unicode MS" w:hAnsi="Arial Unicode MS"/>
          <w:rtl w:val="0"/>
        </w:rPr>
        <w:t xml:space="preserve">的风险；</w:t>
      </w:r>
      <w:r w:rsidDel="00000000" w:rsidR="00000000" w:rsidRPr="00000000">
        <w:rPr>
          <w:rFonts w:ascii="微软雅黑" w:cs="微软雅黑" w:eastAsia="微软雅黑" w:hAnsi="微软雅黑"/>
          <w:rtl w:val="0"/>
        </w:rPr>
        <w:t xml:space="preserve">市场表现方面，2018 年 1 月到 2 月期间，DCN 全市场价格波动剧烈，成交量也异</w:t>
      </w:r>
    </w:p>
    <w:p w:rsidR="00000000" w:rsidDel="00000000" w:rsidP="00000000" w:rsidRDefault="00000000" w:rsidRPr="00000000" w14:paraId="0000024B">
      <w:pPr>
        <w:spacing w:line="276" w:lineRule="auto"/>
        <w:ind w:left="220"/>
        <w:contextualSpacing w:val="0"/>
        <w:rPr>
          <w:rFonts w:ascii="微软雅黑" w:cs="微软雅黑" w:eastAsia="微软雅黑" w:hAnsi="微软雅黑"/>
        </w:rPr>
      </w:pPr>
      <w:r w:rsidDel="00000000" w:rsidR="00000000" w:rsidRPr="00000000">
        <w:rPr>
          <w:rFonts w:ascii="微软雅黑" w:cs="微软雅黑" w:eastAsia="微软雅黑" w:hAnsi="微软雅黑"/>
          <w:rtl w:val="0"/>
        </w:rPr>
        <w:t xml:space="preserve">常巨大，此期间存在较高价格波动风险。</w:t>
      </w:r>
    </w:p>
    <w:p w:rsidR="00000000" w:rsidDel="00000000" w:rsidP="00000000" w:rsidRDefault="00000000" w:rsidRPr="00000000" w14:paraId="0000024C">
      <w:pPr>
        <w:contextualSpacing w:val="0"/>
        <w:rPr/>
      </w:pPr>
      <w:r w:rsidDel="00000000" w:rsidR="00000000" w:rsidRPr="00000000">
        <w:rPr>
          <w:rtl w:val="0"/>
        </w:rPr>
      </w:r>
    </w:p>
    <w:p w:rsidR="00000000" w:rsidDel="00000000" w:rsidP="00000000" w:rsidRDefault="00000000" w:rsidRPr="00000000" w14:paraId="0000024D">
      <w:pPr>
        <w:pStyle w:val="Heading2"/>
        <w:spacing w:after="0" w:before="0" w:lineRule="auto"/>
        <w:contextualSpacing w:val="0"/>
        <w:rPr>
          <w:sz w:val="60"/>
          <w:szCs w:val="60"/>
        </w:rPr>
      </w:pPr>
      <w:bookmarkStart w:colFirst="0" w:colLast="0" w:name="_gw3xlbdr06e9" w:id="26"/>
      <w:bookmarkEnd w:id="26"/>
      <w:r w:rsidDel="00000000" w:rsidR="00000000" w:rsidRPr="00000000">
        <w:rPr>
          <w:rFonts w:ascii="Arial Unicode MS" w:cs="Arial Unicode MS" w:eastAsia="Arial Unicode MS" w:hAnsi="Arial Unicode MS"/>
          <w:sz w:val="60"/>
          <w:szCs w:val="60"/>
          <w:rtl w:val="0"/>
        </w:rPr>
        <w:t xml:space="preserve">Outlook 展望</w:t>
      </w:r>
    </w:p>
    <w:p w:rsidR="00000000" w:rsidDel="00000000" w:rsidP="00000000" w:rsidRDefault="00000000" w:rsidRPr="00000000" w14:paraId="0000024E">
      <w:pPr>
        <w:pStyle w:val="Heading3"/>
        <w:spacing w:line="360" w:lineRule="auto"/>
        <w:ind w:left="720" w:firstLine="0"/>
        <w:contextualSpacing w:val="0"/>
        <w:rPr/>
      </w:pPr>
      <w:bookmarkStart w:colFirst="0" w:colLast="0" w:name="_ipv7gffpclhk" w:id="27"/>
      <w:bookmarkEnd w:id="27"/>
      <w:r w:rsidDel="00000000" w:rsidR="00000000" w:rsidRPr="00000000">
        <w:rPr>
          <w:rFonts w:ascii="Arial Unicode MS" w:cs="Arial Unicode MS" w:eastAsia="Arial Unicode MS" w:hAnsi="Arial Unicode MS"/>
          <w:rtl w:val="0"/>
        </w:rPr>
        <w:t xml:space="preserve">宏观经济展望</w:t>
      </w:r>
    </w:p>
    <w:p w:rsidR="00000000" w:rsidDel="00000000" w:rsidP="00000000" w:rsidRDefault="00000000" w:rsidRPr="00000000" w14:paraId="0000024F">
      <w:pPr>
        <w:contextualSpacing w:val="0"/>
        <w:rPr/>
      </w:pPr>
      <w:r w:rsidDel="00000000" w:rsidR="00000000" w:rsidRPr="00000000">
        <w:rPr>
          <w:rtl w:val="0"/>
        </w:rPr>
      </w:r>
    </w:p>
    <w:p w:rsidR="00000000" w:rsidDel="00000000" w:rsidP="00000000" w:rsidRDefault="00000000" w:rsidRPr="00000000" w14:paraId="00000250">
      <w:pPr>
        <w:spacing w:line="360" w:lineRule="auto"/>
        <w:ind w:left="720" w:firstLine="0"/>
        <w:contextualSpacing w:val="0"/>
        <w:rPr>
          <w:sz w:val="24"/>
          <w:szCs w:val="24"/>
        </w:rPr>
      </w:pPr>
      <w:r w:rsidDel="00000000" w:rsidR="00000000" w:rsidRPr="00000000">
        <w:rPr>
          <w:rFonts w:ascii="Arial Unicode MS" w:cs="Arial Unicode MS" w:eastAsia="Arial Unicode MS" w:hAnsi="Arial Unicode MS"/>
          <w:sz w:val="24"/>
          <w:szCs w:val="24"/>
          <w:rtl w:val="0"/>
        </w:rPr>
        <w:t xml:space="preserve">中国人民银行决定，从 2018 年 7 月 5 日起，再次下调国有大型商业银行、股份制商业银行、邮政储蓄银行、城市商业银行、非县域农村商业银行、外资银行人民币存款准备金率 0.5 个百分点，此次已经是央行年内第三次降准。6 月 19 日中国拟提升个税起征点至 5000 人民币，纳税总额将减少 1720 亿，国家多次缓解资金流动性。但目前商业银行大幅上调大额存单利率，及中国和中国香港银行间同业拆借利率都处于较高水平。皆表明市场整体资金流处于紧张状态。</w:t>
      </w:r>
    </w:p>
    <w:p w:rsidR="00000000" w:rsidDel="00000000" w:rsidP="00000000" w:rsidRDefault="00000000" w:rsidRPr="00000000" w14:paraId="00000251">
      <w:pPr>
        <w:spacing w:line="360" w:lineRule="auto"/>
        <w:ind w:left="720" w:firstLine="0"/>
        <w:contextualSpacing w:val="0"/>
        <w:rPr>
          <w:sz w:val="24"/>
          <w:szCs w:val="24"/>
        </w:rPr>
      </w:pPr>
      <w:r w:rsidDel="00000000" w:rsidR="00000000" w:rsidRPr="00000000">
        <w:rPr>
          <w:rtl w:val="0"/>
        </w:rPr>
      </w:r>
    </w:p>
    <w:p w:rsidR="00000000" w:rsidDel="00000000" w:rsidP="00000000" w:rsidRDefault="00000000" w:rsidRPr="00000000" w14:paraId="00000252">
      <w:pPr>
        <w:spacing w:line="360" w:lineRule="auto"/>
        <w:ind w:left="720" w:firstLine="0"/>
        <w:contextualSpacing w:val="0"/>
        <w:rPr>
          <w:sz w:val="24"/>
          <w:szCs w:val="24"/>
        </w:rPr>
      </w:pPr>
      <w:r w:rsidDel="00000000" w:rsidR="00000000" w:rsidRPr="00000000">
        <w:rPr>
          <w:rFonts w:ascii="Arial Unicode MS" w:cs="Arial Unicode MS" w:eastAsia="Arial Unicode MS" w:hAnsi="Arial Unicode MS"/>
          <w:sz w:val="24"/>
          <w:szCs w:val="24"/>
          <w:rtl w:val="0"/>
        </w:rPr>
        <w:t xml:space="preserve">我们预计，市场资金将由权益类投资标的向债务类和储蓄类投资标转移。数字货币市场也难在资金流趋紧的环境下独善其身。市场发展将在新生资金增长缓慢的压力下运行趋缓。6 月 14 日美联储再次加息 25 个基点，在美元持续走强的背景下，将加剧欧洲的债务危机以及新兴国家的货币波动，这些都会影响国际市场投资者的投资判断，去寻求新的投资标的。数字货币市场作为一个在不断完善过程中的金融市场，必将不断吸引新的资金进入。</w:t>
      </w:r>
    </w:p>
    <w:p w:rsidR="00000000" w:rsidDel="00000000" w:rsidP="00000000" w:rsidRDefault="00000000" w:rsidRPr="00000000" w14:paraId="00000253">
      <w:pPr>
        <w:spacing w:line="360" w:lineRule="auto"/>
        <w:ind w:left="720" w:firstLine="0"/>
        <w:contextualSpacing w:val="0"/>
        <w:rPr>
          <w:sz w:val="24"/>
          <w:szCs w:val="24"/>
        </w:rPr>
      </w:pPr>
      <w:r w:rsidDel="00000000" w:rsidR="00000000" w:rsidRPr="00000000">
        <w:rPr>
          <w:rtl w:val="0"/>
        </w:rPr>
      </w:r>
    </w:p>
    <w:p w:rsidR="00000000" w:rsidDel="00000000" w:rsidP="00000000" w:rsidRDefault="00000000" w:rsidRPr="00000000" w14:paraId="00000254">
      <w:pPr>
        <w:spacing w:line="360" w:lineRule="auto"/>
        <w:ind w:left="720" w:firstLine="0"/>
        <w:contextualSpacing w:val="0"/>
        <w:rPr>
          <w:sz w:val="24"/>
          <w:szCs w:val="24"/>
        </w:rPr>
      </w:pPr>
      <w:r w:rsidDel="00000000" w:rsidR="00000000" w:rsidRPr="00000000">
        <w:rPr>
          <w:rFonts w:ascii="Arial Unicode MS" w:cs="Arial Unicode MS" w:eastAsia="Arial Unicode MS" w:hAnsi="Arial Unicode MS"/>
          <w:sz w:val="24"/>
          <w:szCs w:val="24"/>
          <w:rtl w:val="0"/>
        </w:rPr>
        <w:t xml:space="preserve">另外，随着 6 月 15 日 美国将对中国 500 亿美元商品加征 25% 关税；6 月 16 日中国对美国 500 亿美元进口商品加征 25% 关税，皆 2018 年 7 月 6 日起实施。表明中美贸易战硝烟再起，国际经济形势再次紧张。</w:t>
      </w:r>
    </w:p>
    <w:p w:rsidR="00000000" w:rsidDel="00000000" w:rsidP="00000000" w:rsidRDefault="00000000" w:rsidRPr="00000000" w14:paraId="00000255">
      <w:pPr>
        <w:spacing w:line="360" w:lineRule="auto"/>
        <w:ind w:left="720" w:firstLine="0"/>
        <w:contextualSpacing w:val="0"/>
        <w:rPr>
          <w:sz w:val="24"/>
          <w:szCs w:val="24"/>
        </w:rPr>
      </w:pPr>
      <w:r w:rsidDel="00000000" w:rsidR="00000000" w:rsidRPr="00000000">
        <w:rPr>
          <w:rtl w:val="0"/>
        </w:rPr>
      </w:r>
    </w:p>
    <w:p w:rsidR="00000000" w:rsidDel="00000000" w:rsidP="00000000" w:rsidRDefault="00000000" w:rsidRPr="00000000" w14:paraId="00000256">
      <w:pPr>
        <w:spacing w:line="360" w:lineRule="auto"/>
        <w:ind w:left="720" w:firstLine="0"/>
        <w:contextualSpacing w:val="0"/>
        <w:rPr>
          <w:sz w:val="24"/>
          <w:szCs w:val="24"/>
        </w:rPr>
      </w:pPr>
      <w:r w:rsidDel="00000000" w:rsidR="00000000" w:rsidRPr="00000000">
        <w:rPr>
          <w:rFonts w:ascii="Arial Unicode MS" w:cs="Arial Unicode MS" w:eastAsia="Arial Unicode MS" w:hAnsi="Arial Unicode MS"/>
          <w:rtl w:val="0"/>
        </w:rPr>
        <w:t xml:space="preserve">综上，目前我们对市</w:t>
      </w:r>
      <w:r w:rsidDel="00000000" w:rsidR="00000000" w:rsidRPr="00000000">
        <w:rPr>
          <w:rFonts w:ascii="Arial Unicode MS" w:cs="Arial Unicode MS" w:eastAsia="Arial Unicode MS" w:hAnsi="Arial Unicode MS"/>
          <w:sz w:val="24"/>
          <w:szCs w:val="24"/>
          <w:rtl w:val="0"/>
        </w:rPr>
        <w:t xml:space="preserve">场</w:t>
      </w:r>
      <w:r w:rsidDel="00000000" w:rsidR="00000000" w:rsidRPr="00000000">
        <w:rPr>
          <w:rFonts w:ascii="Arial Unicode MS" w:cs="Arial Unicode MS" w:eastAsia="Arial Unicode MS" w:hAnsi="Arial Unicode MS"/>
          <w:rtl w:val="0"/>
        </w:rPr>
        <w:t xml:space="preserve">总体保持中性判断。</w:t>
      </w:r>
      <w:r w:rsidDel="00000000" w:rsidR="00000000" w:rsidRPr="00000000">
        <w:rPr>
          <w:rtl w:val="0"/>
        </w:rPr>
      </w:r>
    </w:p>
    <w:p w:rsidR="00000000" w:rsidDel="00000000" w:rsidP="00000000" w:rsidRDefault="00000000" w:rsidRPr="00000000" w14:paraId="00000257">
      <w:pPr>
        <w:pStyle w:val="Heading3"/>
        <w:spacing w:line="360" w:lineRule="auto"/>
        <w:ind w:left="720" w:firstLine="0"/>
        <w:contextualSpacing w:val="0"/>
        <w:rPr/>
      </w:pPr>
      <w:bookmarkStart w:colFirst="0" w:colLast="0" w:name="_zh8ym4kkvocn" w:id="28"/>
      <w:bookmarkEnd w:id="28"/>
      <w:r w:rsidDel="00000000" w:rsidR="00000000" w:rsidRPr="00000000">
        <w:rPr>
          <w:rFonts w:ascii="Arial Unicode MS" w:cs="Arial Unicode MS" w:eastAsia="Arial Unicode MS" w:hAnsi="Arial Unicode MS"/>
          <w:rtl w:val="0"/>
        </w:rPr>
        <w:t xml:space="preserve">监管动向</w:t>
      </w:r>
    </w:p>
    <w:p w:rsidR="00000000" w:rsidDel="00000000" w:rsidP="00000000" w:rsidRDefault="00000000" w:rsidRPr="00000000" w14:paraId="00000258">
      <w:pPr>
        <w:contextualSpacing w:val="0"/>
        <w:rPr/>
      </w:pPr>
      <w:r w:rsidDel="00000000" w:rsidR="00000000" w:rsidRPr="00000000">
        <w:rPr>
          <w:rtl w:val="0"/>
        </w:rPr>
      </w:r>
    </w:p>
    <w:p w:rsidR="00000000" w:rsidDel="00000000" w:rsidP="00000000" w:rsidRDefault="00000000" w:rsidRPr="00000000" w14:paraId="00000259">
      <w:pPr>
        <w:spacing w:line="360" w:lineRule="auto"/>
        <w:ind w:left="720" w:firstLine="0"/>
        <w:contextualSpacing w:val="0"/>
        <w:rPr/>
      </w:pPr>
      <w:r w:rsidDel="00000000" w:rsidR="00000000" w:rsidRPr="00000000">
        <w:rPr>
          <w:rFonts w:ascii="Arial Unicode MS" w:cs="Arial Unicode MS" w:eastAsia="Arial Unicode MS" w:hAnsi="Arial Unicode MS"/>
          <w:rtl w:val="0"/>
        </w:rPr>
        <w:t xml:space="preserve">数字加密货</w:t>
      </w:r>
      <w:r w:rsidDel="00000000" w:rsidR="00000000" w:rsidRPr="00000000">
        <w:rPr>
          <w:rFonts w:ascii="Arial Unicode MS" w:cs="Arial Unicode MS" w:eastAsia="Arial Unicode MS" w:hAnsi="Arial Unicode MS"/>
          <w:sz w:val="24"/>
          <w:szCs w:val="24"/>
          <w:rtl w:val="0"/>
        </w:rPr>
        <w:t xml:space="preserve">币</w:t>
      </w:r>
      <w:r w:rsidDel="00000000" w:rsidR="00000000" w:rsidRPr="00000000">
        <w:rPr>
          <w:rFonts w:ascii="Arial Unicode MS" w:cs="Arial Unicode MS" w:eastAsia="Arial Unicode MS" w:hAnsi="Arial Unicode MS"/>
          <w:rtl w:val="0"/>
        </w:rPr>
        <w:t xml:space="preserve">以及相应的政策监管态势仍不明朗。</w:t>
      </w:r>
    </w:p>
    <w:p w:rsidR="00000000" w:rsidDel="00000000" w:rsidP="00000000" w:rsidRDefault="00000000" w:rsidRPr="00000000" w14:paraId="0000025A">
      <w:pPr>
        <w:contextualSpacing w:val="0"/>
        <w:rPr/>
      </w:pPr>
      <w:r w:rsidDel="00000000" w:rsidR="00000000" w:rsidRPr="00000000">
        <w:rPr>
          <w:rtl w:val="0"/>
        </w:rPr>
      </w:r>
    </w:p>
    <w:p w:rsidR="00000000" w:rsidDel="00000000" w:rsidP="00000000" w:rsidRDefault="00000000" w:rsidRPr="00000000" w14:paraId="0000025B">
      <w:pPr>
        <w:spacing w:line="360" w:lineRule="auto"/>
        <w:ind w:left="720" w:firstLine="0"/>
        <w:contextualSpacing w:val="0"/>
        <w:rPr>
          <w:sz w:val="24"/>
          <w:szCs w:val="24"/>
        </w:rPr>
      </w:pPr>
      <w:r w:rsidDel="00000000" w:rsidR="00000000" w:rsidRPr="00000000">
        <w:rPr>
          <w:rFonts w:ascii="Arial Unicode MS" w:cs="Arial Unicode MS" w:eastAsia="Arial Unicode MS" w:hAnsi="Arial Unicode MS"/>
          <w:rtl w:val="0"/>
        </w:rPr>
        <w:t xml:space="preserve">我们预计，中国的监管动向将会对虚拟货币市场产生全球范围内的影响。另外，国内互联网金融相关牌照的审批和发行趋严有可能引发资金端紧张，同时受到美国加息影响，全球货币面对下行压力，尤其是新兴市场货币在大幅下挫后，甚至进入货币保卫战阶段。这也标志着由全面宽松到收紧，全球资金压力大增。这会进一步加剧企业的融资困境，迫使企业寻找新的融资模式。</w:t>
      </w:r>
      <w:r w:rsidDel="00000000" w:rsidR="00000000" w:rsidRPr="00000000">
        <w:rPr>
          <w:rtl w:val="0"/>
        </w:rPr>
      </w:r>
    </w:p>
    <w:p w:rsidR="00000000" w:rsidDel="00000000" w:rsidP="00000000" w:rsidRDefault="00000000" w:rsidRPr="00000000" w14:paraId="0000025C">
      <w:pPr>
        <w:pStyle w:val="Heading3"/>
        <w:spacing w:line="360" w:lineRule="auto"/>
        <w:ind w:left="720" w:firstLine="0"/>
        <w:contextualSpacing w:val="0"/>
        <w:rPr/>
      </w:pPr>
      <w:bookmarkStart w:colFirst="0" w:colLast="0" w:name="_s1xya9atnisx" w:id="29"/>
      <w:bookmarkEnd w:id="29"/>
      <w:r w:rsidDel="00000000" w:rsidR="00000000" w:rsidRPr="00000000">
        <w:rPr>
          <w:rFonts w:ascii="Arial Unicode MS" w:cs="Arial Unicode MS" w:eastAsia="Arial Unicode MS" w:hAnsi="Arial Unicode MS"/>
          <w:rtl w:val="0"/>
        </w:rPr>
        <w:t xml:space="preserve">未来评级展望</w:t>
      </w:r>
    </w:p>
    <w:p w:rsidR="00000000" w:rsidDel="00000000" w:rsidP="00000000" w:rsidRDefault="00000000" w:rsidRPr="00000000" w14:paraId="0000025D">
      <w:pPr>
        <w:contextualSpacing w:val="0"/>
        <w:rPr/>
      </w:pPr>
      <w:r w:rsidDel="00000000" w:rsidR="00000000" w:rsidRPr="00000000">
        <w:rPr>
          <w:rtl w:val="0"/>
        </w:rPr>
      </w:r>
    </w:p>
    <w:p w:rsidR="00000000" w:rsidDel="00000000" w:rsidP="00000000" w:rsidRDefault="00000000" w:rsidRPr="00000000" w14:paraId="0000025E">
      <w:pPr>
        <w:spacing w:line="360" w:lineRule="auto"/>
        <w:ind w:left="720" w:firstLine="0"/>
        <w:contextualSpacing w:val="0"/>
        <w:rPr/>
      </w:pPr>
      <w:r w:rsidDel="00000000" w:rsidR="00000000" w:rsidRPr="00000000">
        <w:rPr>
          <w:rFonts w:ascii="Arial Unicode MS" w:cs="Arial Unicode MS" w:eastAsia="Arial Unicode MS" w:hAnsi="Arial Unicode MS"/>
          <w:rtl w:val="0"/>
        </w:rPr>
        <w:t xml:space="preserve">如果  能够持续推进项目，综合二级市场最新的交易表现，我们可能调整其风险评级等级。</w:t>
      </w:r>
    </w:p>
    <w:p w:rsidR="00000000" w:rsidDel="00000000" w:rsidP="00000000" w:rsidRDefault="00000000" w:rsidRPr="00000000" w14:paraId="0000025F">
      <w:pPr>
        <w:contextualSpacing w:val="0"/>
        <w:rPr/>
      </w:pPr>
      <w:r w:rsidDel="00000000" w:rsidR="00000000" w:rsidRPr="00000000">
        <w:rPr>
          <w:rtl w:val="0"/>
        </w:rPr>
      </w:r>
    </w:p>
    <w:p w:rsidR="00000000" w:rsidDel="00000000" w:rsidP="00000000" w:rsidRDefault="00000000" w:rsidRPr="00000000" w14:paraId="00000260">
      <w:pPr>
        <w:pStyle w:val="Heading2"/>
        <w:spacing w:after="0" w:before="0" w:lineRule="auto"/>
        <w:contextualSpacing w:val="0"/>
        <w:rPr>
          <w:sz w:val="60"/>
          <w:szCs w:val="60"/>
        </w:rPr>
      </w:pPr>
      <w:bookmarkStart w:colFirst="0" w:colLast="0" w:name="_5yy6asojvi9p" w:id="30"/>
      <w:bookmarkEnd w:id="30"/>
      <w:r w:rsidDel="00000000" w:rsidR="00000000" w:rsidRPr="00000000">
        <w:rPr>
          <w:rFonts w:ascii="Arial Unicode MS" w:cs="Arial Unicode MS" w:eastAsia="Arial Unicode MS" w:hAnsi="Arial Unicode MS"/>
          <w:sz w:val="60"/>
          <w:szCs w:val="60"/>
          <w:rtl w:val="0"/>
        </w:rPr>
        <w:t xml:space="preserve">Rating Action 评级结果</w:t>
      </w:r>
    </w:p>
    <w:p w:rsidR="00000000" w:rsidDel="00000000" w:rsidP="00000000" w:rsidRDefault="00000000" w:rsidRPr="00000000" w14:paraId="00000261">
      <w:pPr>
        <w:contextualSpacing w:val="0"/>
        <w:rPr/>
      </w:pPr>
      <w:r w:rsidDel="00000000" w:rsidR="00000000" w:rsidRPr="00000000">
        <w:rPr>
          <w:rtl w:val="0"/>
        </w:rPr>
      </w:r>
    </w:p>
    <w:p w:rsidR="00000000" w:rsidDel="00000000" w:rsidP="00000000" w:rsidRDefault="00000000" w:rsidRPr="00000000" w14:paraId="00000262">
      <w:pPr>
        <w:contextualSpacing w:val="0"/>
        <w:rPr/>
      </w:pPr>
      <w:r w:rsidDel="00000000" w:rsidR="00000000" w:rsidRPr="00000000">
        <w:rPr>
          <w:rFonts w:ascii="Arial Unicode MS" w:cs="Arial Unicode MS" w:eastAsia="Arial Unicode MS" w:hAnsi="Arial Unicode MS"/>
          <w:rtl w:val="0"/>
        </w:rPr>
        <w:t xml:space="preserve">「」，该项目投资风险较高，投资者应该密切跟进观察和监督项目进展。主要依据是：</w:t>
      </w:r>
    </w:p>
    <w:p w:rsidR="00000000" w:rsidDel="00000000" w:rsidP="00000000" w:rsidRDefault="00000000" w:rsidRPr="00000000" w14:paraId="00000263">
      <w:pPr>
        <w:contextualSpacing w:val="0"/>
        <w:rPr/>
      </w:pPr>
      <w:r w:rsidDel="00000000" w:rsidR="00000000" w:rsidRPr="00000000">
        <w:rPr>
          <w:rFonts w:ascii="Arial Unicode MS" w:cs="Arial Unicode MS" w:eastAsia="Arial Unicode MS" w:hAnsi="Arial Unicode MS"/>
          <w:rtl w:val="0"/>
        </w:rPr>
        <w:t xml:space="preserve">「」，该项目属于「一般风险」水平，需要投资者注意。主要依据是：</w:t>
      </w:r>
    </w:p>
    <w:p w:rsidR="00000000" w:rsidDel="00000000" w:rsidP="00000000" w:rsidRDefault="00000000" w:rsidRPr="00000000" w14:paraId="00000264">
      <w:pPr>
        <w:contextualSpacing w:val="0"/>
        <w:rPr/>
      </w:pPr>
      <w:r w:rsidDel="00000000" w:rsidR="00000000" w:rsidRPr="00000000">
        <w:rPr>
          <w:rtl w:val="0"/>
        </w:rPr>
      </w:r>
    </w:p>
    <w:p w:rsidR="00000000" w:rsidDel="00000000" w:rsidP="00000000" w:rsidRDefault="00000000" w:rsidRPr="00000000" w14:paraId="00000265">
      <w:pPr>
        <w:contextualSpacing w:val="0"/>
        <w:rPr/>
      </w:pPr>
      <w:r w:rsidDel="00000000" w:rsidR="00000000" w:rsidRPr="00000000">
        <w:rPr>
          <w:rtl w:val="0"/>
        </w:rPr>
      </w:r>
    </w:p>
    <w:p w:rsidR="00000000" w:rsidDel="00000000" w:rsidP="00000000" w:rsidRDefault="00000000" w:rsidRPr="00000000" w14:paraId="00000266">
      <w:pPr>
        <w:contextualSpacing w:val="0"/>
        <w:rPr/>
      </w:pPr>
      <w:r w:rsidDel="00000000" w:rsidR="00000000" w:rsidRPr="00000000">
        <w:rPr>
          <w:rtl w:val="0"/>
        </w:rPr>
      </w:r>
    </w:p>
    <w:p w:rsidR="00000000" w:rsidDel="00000000" w:rsidP="00000000" w:rsidRDefault="00000000" w:rsidRPr="00000000" w14:paraId="00000267">
      <w:pPr>
        <w:contextualSpacing w:val="0"/>
        <w:rPr/>
      </w:pPr>
      <w:r w:rsidDel="00000000" w:rsidR="00000000" w:rsidRPr="00000000">
        <w:rPr>
          <w:rFonts w:ascii="Arial Unicode MS" w:cs="Arial Unicode MS" w:eastAsia="Arial Unicode MS" w:hAnsi="Arial Unicode MS"/>
          <w:rtl w:val="0"/>
        </w:rPr>
        <w:t xml:space="preserve">整个虚拟货币市场对宏观经济的波动反应还在自适应期，监管规则持续不明确。这些因素的调节作用不足以给 LRC 风险等级造成决定性影响。</w:t>
      </w:r>
    </w:p>
    <w:p w:rsidR="00000000" w:rsidDel="00000000" w:rsidP="00000000" w:rsidRDefault="00000000" w:rsidRPr="00000000" w14:paraId="00000268">
      <w:pPr>
        <w:contextualSpacing w:val="0"/>
        <w:rPr/>
      </w:pPr>
      <w:r w:rsidDel="00000000" w:rsidR="00000000" w:rsidRPr="00000000">
        <w:rPr>
          <w:rtl w:val="0"/>
        </w:rPr>
      </w:r>
    </w:p>
    <w:p w:rsidR="00000000" w:rsidDel="00000000" w:rsidP="00000000" w:rsidRDefault="00000000" w:rsidRPr="00000000" w14:paraId="00000269">
      <w:pPr>
        <w:contextualSpacing w:val="0"/>
        <w:rPr/>
      </w:pPr>
      <w:r w:rsidDel="00000000" w:rsidR="00000000" w:rsidRPr="00000000">
        <w:rPr>
          <w:rFonts w:ascii="Arial Unicode MS" w:cs="Arial Unicode MS" w:eastAsia="Arial Unicode MS" w:hAnsi="Arial Unicode MS"/>
          <w:rtl w:val="0"/>
        </w:rPr>
        <w:t xml:space="preserve">感谢代码评审团成员  对本文中「技术分析」部分作出的贡献。此为  第二次参与技术评测。</w:t>
      </w:r>
    </w:p>
    <w:p w:rsidR="00000000" w:rsidDel="00000000" w:rsidP="00000000" w:rsidRDefault="00000000" w:rsidRPr="00000000" w14:paraId="0000026A">
      <w:pPr>
        <w:contextualSpacing w:val="0"/>
        <w:rPr/>
      </w:pPr>
      <w:r w:rsidDel="00000000" w:rsidR="00000000" w:rsidRPr="00000000">
        <w:rPr>
          <w:rtl w:val="0"/>
        </w:rPr>
      </w:r>
    </w:p>
    <w:p w:rsidR="00000000" w:rsidDel="00000000" w:rsidP="00000000" w:rsidRDefault="00000000" w:rsidRPr="00000000" w14:paraId="0000026B">
      <w:pPr>
        <w:contextualSpacing w:val="0"/>
        <w:rPr/>
      </w:pPr>
      <w:r w:rsidDel="00000000" w:rsidR="00000000" w:rsidRPr="00000000">
        <w:rPr>
          <w:rtl w:val="0"/>
        </w:rPr>
      </w:r>
    </w:p>
    <w:p w:rsidR="00000000" w:rsidDel="00000000" w:rsidP="00000000" w:rsidRDefault="00000000" w:rsidRPr="00000000" w14:paraId="0000026C">
      <w:pPr>
        <w:contextualSpacing w:val="0"/>
        <w:rPr/>
      </w:pPr>
      <w:r w:rsidDel="00000000" w:rsidR="00000000" w:rsidRPr="00000000">
        <w:rPr>
          <w:rtl w:val="0"/>
        </w:rPr>
      </w:r>
    </w:p>
    <w:p w:rsidR="00000000" w:rsidDel="00000000" w:rsidP="00000000" w:rsidRDefault="00000000" w:rsidRPr="00000000" w14:paraId="0000026D">
      <w:pPr>
        <w:ind w:left="720" w:firstLine="0"/>
        <w:contextualSpacing w:val="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免责声明：</w:t>
      </w:r>
    </w:p>
    <w:p w:rsidR="00000000" w:rsidDel="00000000" w:rsidP="00000000" w:rsidRDefault="00000000" w:rsidRPr="00000000" w14:paraId="0000026E">
      <w:pPr>
        <w:ind w:left="720" w:firstLine="0"/>
        <w:contextualSpacing w:val="0"/>
        <w:rPr>
          <w:color w:val="666666"/>
          <w:sz w:val="24"/>
          <w:szCs w:val="24"/>
        </w:rPr>
      </w:pPr>
      <w:r w:rsidDel="00000000" w:rsidR="00000000" w:rsidRPr="00000000">
        <w:rPr>
          <w:rtl w:val="0"/>
        </w:rPr>
      </w:r>
    </w:p>
    <w:p w:rsidR="00000000" w:rsidDel="00000000" w:rsidP="00000000" w:rsidRDefault="00000000" w:rsidRPr="00000000" w14:paraId="0000026F">
      <w:pPr>
        <w:numPr>
          <w:ilvl w:val="0"/>
          <w:numId w:val="2"/>
        </w:numPr>
        <w:ind w:left="720" w:hanging="36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标准共识提供的「风险评级」服务和其它一切相关评级产品仅是一种投资风险的提示，是标准共识根据调查和研究结果得出的结论。它并非衡量评级对象本身价值、以及其发行的 token 的价值的工具。</w:t>
      </w:r>
    </w:p>
    <w:p w:rsidR="00000000" w:rsidDel="00000000" w:rsidP="00000000" w:rsidRDefault="00000000" w:rsidRPr="00000000" w14:paraId="00000270">
      <w:pPr>
        <w:numPr>
          <w:ilvl w:val="0"/>
          <w:numId w:val="2"/>
        </w:numPr>
        <w:ind w:left="720" w:hanging="36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标准共识的风险评级仅是对特定风险的提示，而无法展示一个项目或一种虚拟货币的全部风险。</w:t>
      </w:r>
    </w:p>
    <w:p w:rsidR="00000000" w:rsidDel="00000000" w:rsidP="00000000" w:rsidRDefault="00000000" w:rsidRPr="00000000" w14:paraId="00000271">
      <w:pPr>
        <w:numPr>
          <w:ilvl w:val="0"/>
          <w:numId w:val="2"/>
        </w:numPr>
        <w:ind w:left="720" w:hanging="36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任何一个风险评级报告都仅展示某个时间范围内对项目和其 token 生态未来的投资风险预期，而非对未来某个事实确定发生的判断。</w:t>
      </w:r>
    </w:p>
    <w:p w:rsidR="00000000" w:rsidDel="00000000" w:rsidP="00000000" w:rsidRDefault="00000000" w:rsidRPr="00000000" w14:paraId="00000272">
      <w:pPr>
        <w:numPr>
          <w:ilvl w:val="0"/>
          <w:numId w:val="2"/>
        </w:numPr>
        <w:ind w:left="720" w:hanging="36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对任何项目的风险评级不构成投资者作出最终投资决策的全部依据。</w:t>
      </w:r>
    </w:p>
    <w:p w:rsidR="00000000" w:rsidDel="00000000" w:rsidP="00000000" w:rsidRDefault="00000000" w:rsidRPr="00000000" w14:paraId="00000273">
      <w:pPr>
        <w:numPr>
          <w:ilvl w:val="0"/>
          <w:numId w:val="2"/>
        </w:numPr>
        <w:ind w:left="720" w:hanging="36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标准共识仅是金融信息的提供者，评级类产品不对投资者的任何投资决策及其所导致的结果负责。</w:t>
      </w:r>
    </w:p>
    <w:p w:rsidR="00000000" w:rsidDel="00000000" w:rsidP="00000000" w:rsidRDefault="00000000" w:rsidRPr="00000000" w14:paraId="00000274">
      <w:pPr>
        <w:numPr>
          <w:ilvl w:val="0"/>
          <w:numId w:val="2"/>
        </w:numPr>
        <w:ind w:left="720" w:hanging="36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风险评级不是永久有效的，项目的投资风险等级可能随着时间、环境因素和项目进展等外部环境的变化作出调整。同时，评级标准调整也可能会造成项目风险等级变化。任何调整和原因都会向所有投资者公开。</w:t>
      </w:r>
    </w:p>
    <w:p w:rsidR="00000000" w:rsidDel="00000000" w:rsidP="00000000" w:rsidRDefault="00000000" w:rsidRPr="00000000" w14:paraId="00000275">
      <w:pPr>
        <w:numPr>
          <w:ilvl w:val="0"/>
          <w:numId w:val="2"/>
        </w:numPr>
        <w:ind w:left="720" w:hanging="36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在标准共识的评级体系下，我们按照不同的等级对评级对象的投资风险划分，用「S」「A+」「A」「B+」「B」「C+」「C」「D」等符号，由低到高依次表示其投资风险等级，展示一种相对的风险。</w:t>
      </w:r>
    </w:p>
    <w:p w:rsidR="00000000" w:rsidDel="00000000" w:rsidP="00000000" w:rsidRDefault="00000000" w:rsidRPr="00000000" w14:paraId="00000276">
      <w:pPr>
        <w:ind w:left="720" w:firstLine="0"/>
        <w:contextualSpacing w:val="0"/>
        <w:rPr>
          <w:color w:val="666666"/>
          <w:sz w:val="24"/>
          <w:szCs w:val="24"/>
        </w:rPr>
      </w:pPr>
      <w:r w:rsidDel="00000000" w:rsidR="00000000" w:rsidRPr="00000000">
        <w:rPr>
          <w:rtl w:val="0"/>
        </w:rPr>
      </w:r>
    </w:p>
    <w:p w:rsidR="00000000" w:rsidDel="00000000" w:rsidP="00000000" w:rsidRDefault="00000000" w:rsidRPr="00000000" w14:paraId="00000277">
      <w:pPr>
        <w:ind w:left="720" w:firstLine="0"/>
        <w:contextualSpacing w:val="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参考标准文档：</w:t>
      </w:r>
    </w:p>
    <w:p w:rsidR="00000000" w:rsidDel="00000000" w:rsidP="00000000" w:rsidRDefault="00000000" w:rsidRPr="00000000" w14:paraId="00000278">
      <w:pPr>
        <w:ind w:left="720" w:firstLine="0"/>
        <w:contextualSpacing w:val="0"/>
        <w:rPr>
          <w:color w:val="666666"/>
          <w:sz w:val="24"/>
          <w:szCs w:val="24"/>
        </w:rPr>
      </w:pPr>
      <w:r w:rsidDel="00000000" w:rsidR="00000000" w:rsidRPr="00000000">
        <w:rPr>
          <w:rtl w:val="0"/>
        </w:rPr>
      </w:r>
    </w:p>
    <w:p w:rsidR="00000000" w:rsidDel="00000000" w:rsidP="00000000" w:rsidRDefault="00000000" w:rsidRPr="00000000" w14:paraId="00000279">
      <w:pPr>
        <w:numPr>
          <w:ilvl w:val="0"/>
          <w:numId w:val="3"/>
        </w:numPr>
        <w:ind w:left="720" w:hanging="36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一般项目投资风险评级标准（初创期）</w:t>
      </w:r>
    </w:p>
    <w:p w:rsidR="00000000" w:rsidDel="00000000" w:rsidP="00000000" w:rsidRDefault="00000000" w:rsidRPr="00000000" w14:paraId="0000027A">
      <w:pPr>
        <w:contextualSpacing w:val="0"/>
        <w:rPr/>
      </w:pPr>
      <w:r w:rsidDel="00000000" w:rsidR="00000000" w:rsidRPr="00000000">
        <w:rPr>
          <w:rtl w:val="0"/>
        </w:rPr>
      </w:r>
    </w:p>
    <w:p w:rsidR="00000000" w:rsidDel="00000000" w:rsidP="00000000" w:rsidRDefault="00000000" w:rsidRPr="00000000" w14:paraId="0000027B">
      <w:pPr>
        <w:pBdr>
          <w:top w:color="auto" w:space="0" w:sz="0" w:val="none"/>
          <w:left w:color="auto" w:space="0" w:sz="0" w:val="none"/>
          <w:bottom w:color="auto" w:space="0" w:sz="0" w:val="none"/>
          <w:right w:color="auto" w:space="0" w:sz="0" w:val="none"/>
          <w:between w:color="auto" w:space="0" w:sz="0" w:val="none"/>
        </w:pBdr>
        <w:contextualSpacing w:val="0"/>
        <w:rPr/>
      </w:pPr>
      <w:r w:rsidDel="00000000" w:rsidR="00000000" w:rsidRPr="00000000">
        <w:rPr>
          <w:rtl w:val="0"/>
        </w:rPr>
      </w:r>
    </w:p>
    <w:p w:rsidR="00000000" w:rsidDel="00000000" w:rsidP="00000000" w:rsidRDefault="00000000" w:rsidRPr="00000000" w14:paraId="0000027C">
      <w:pPr>
        <w:contextualSpacing w:val="0"/>
        <w:rPr/>
      </w:pPr>
      <w:r w:rsidDel="00000000" w:rsidR="00000000" w:rsidRPr="00000000">
        <w:rPr>
          <w:rtl w:val="0"/>
        </w:rPr>
      </w:r>
    </w:p>
    <w:sectPr>
      <w:pgSz w:h="16834" w:w="11909"/>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Microsoft Yahei"/>
  <w:font w:name="Verdana"/>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微软雅黑"/>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CN"/>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6.png"/><Relationship Id="rId22" Type="http://schemas.openxmlformats.org/officeDocument/2006/relationships/image" Target="media/image27.png"/><Relationship Id="rId21" Type="http://schemas.openxmlformats.org/officeDocument/2006/relationships/image" Target="media/image42.png"/><Relationship Id="rId24" Type="http://schemas.openxmlformats.org/officeDocument/2006/relationships/image" Target="media/image48.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1.png"/><Relationship Id="rId26" Type="http://schemas.openxmlformats.org/officeDocument/2006/relationships/image" Target="media/image23.png"/><Relationship Id="rId25" Type="http://schemas.openxmlformats.org/officeDocument/2006/relationships/image" Target="media/image41.png"/><Relationship Id="rId28" Type="http://schemas.openxmlformats.org/officeDocument/2006/relationships/image" Target="media/image16.png"/><Relationship Id="rId27" Type="http://schemas.openxmlformats.org/officeDocument/2006/relationships/image" Target="media/image57.png"/><Relationship Id="rId5" Type="http://schemas.openxmlformats.org/officeDocument/2006/relationships/styles" Target="styles.xml"/><Relationship Id="rId6" Type="http://schemas.openxmlformats.org/officeDocument/2006/relationships/image" Target="media/image50.png"/><Relationship Id="rId29" Type="http://schemas.openxmlformats.org/officeDocument/2006/relationships/image" Target="media/image12.png"/><Relationship Id="rId7" Type="http://schemas.openxmlformats.org/officeDocument/2006/relationships/image" Target="media/image26.jpg"/><Relationship Id="rId8" Type="http://schemas.openxmlformats.org/officeDocument/2006/relationships/image" Target="media/image52.png"/><Relationship Id="rId31" Type="http://schemas.openxmlformats.org/officeDocument/2006/relationships/image" Target="media/image17.jpg"/><Relationship Id="rId30" Type="http://schemas.openxmlformats.org/officeDocument/2006/relationships/image" Target="media/image24.png"/><Relationship Id="rId11" Type="http://schemas.openxmlformats.org/officeDocument/2006/relationships/image" Target="media/image28.png"/><Relationship Id="rId33" Type="http://schemas.openxmlformats.org/officeDocument/2006/relationships/image" Target="media/image40.png"/><Relationship Id="rId10" Type="http://schemas.openxmlformats.org/officeDocument/2006/relationships/image" Target="media/image58.png"/><Relationship Id="rId32" Type="http://schemas.openxmlformats.org/officeDocument/2006/relationships/image" Target="media/image35.png"/><Relationship Id="rId13" Type="http://schemas.openxmlformats.org/officeDocument/2006/relationships/image" Target="media/image55.png"/><Relationship Id="rId12" Type="http://schemas.openxmlformats.org/officeDocument/2006/relationships/image" Target="media/image54.png"/><Relationship Id="rId34" Type="http://schemas.openxmlformats.org/officeDocument/2006/relationships/image" Target="media/image18.png"/><Relationship Id="rId15" Type="http://schemas.openxmlformats.org/officeDocument/2006/relationships/image" Target="media/image53.png"/><Relationship Id="rId14" Type="http://schemas.openxmlformats.org/officeDocument/2006/relationships/image" Target="media/image34.png"/><Relationship Id="rId17" Type="http://schemas.openxmlformats.org/officeDocument/2006/relationships/image" Target="media/image22.png"/><Relationship Id="rId16" Type="http://schemas.openxmlformats.org/officeDocument/2006/relationships/image" Target="media/image39.png"/><Relationship Id="rId19" Type="http://schemas.openxmlformats.org/officeDocument/2006/relationships/image" Target="media/image13.png"/><Relationship Id="rId18" Type="http://schemas.openxmlformats.org/officeDocument/2006/relationships/image" Target="media/image47.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